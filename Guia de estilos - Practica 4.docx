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D2968" w14:textId="3F821A4C" w:rsidR="003007FE" w:rsidRDefault="00000000"/>
    <w:p w14:paraId="7D37B4FD" w14:textId="62CDCC60" w:rsidR="00DD71BD" w:rsidRDefault="00DD71BD"/>
    <w:p w14:paraId="25AE0B27" w14:textId="198966E0" w:rsidR="00DD71BD" w:rsidRPr="009D1639" w:rsidRDefault="00DD71BD">
      <w:pPr>
        <w:rPr>
          <w:b/>
          <w:bCs/>
          <w:sz w:val="40"/>
          <w:szCs w:val="40"/>
        </w:rPr>
      </w:pPr>
      <w:r w:rsidRPr="009D1639">
        <w:rPr>
          <w:b/>
          <w:bCs/>
          <w:sz w:val="40"/>
          <w:szCs w:val="40"/>
        </w:rPr>
        <w:t>Práctica 1</w:t>
      </w:r>
    </w:p>
    <w:p w14:paraId="7A76F703" w14:textId="0BA7A96C" w:rsidR="00DD71BD" w:rsidRDefault="00DD71BD">
      <w:pPr>
        <w:rPr>
          <w:sz w:val="24"/>
          <w:szCs w:val="24"/>
        </w:rPr>
      </w:pPr>
      <w:r w:rsidRPr="009D1639">
        <w:rPr>
          <w:b/>
          <w:bCs/>
          <w:sz w:val="24"/>
          <w:szCs w:val="24"/>
        </w:rPr>
        <w:t>Alumno:</w:t>
      </w:r>
      <w:r w:rsidRPr="009D1639">
        <w:rPr>
          <w:sz w:val="24"/>
          <w:szCs w:val="24"/>
        </w:rPr>
        <w:t xml:space="preserve"> Pablo Lario Gómez</w:t>
      </w:r>
    </w:p>
    <w:p w14:paraId="5568236F" w14:textId="7F14AB1B" w:rsidR="00E637D6" w:rsidRDefault="00E637D6">
      <w:pPr>
        <w:rPr>
          <w:ins w:id="0" w:author="PABLO LARIO GÓMEZ" w:date="2022-11-27T11:23:00Z"/>
          <w:rStyle w:val="Hipervnculo"/>
          <w:sz w:val="24"/>
          <w:szCs w:val="24"/>
          <w:u w:val="none"/>
        </w:rPr>
      </w:pPr>
      <w:r>
        <w:rPr>
          <w:b/>
          <w:bCs/>
          <w:sz w:val="24"/>
          <w:szCs w:val="24"/>
        </w:rPr>
        <w:t>Repositorio</w:t>
      </w:r>
      <w:r w:rsidRPr="00E637D6">
        <w:rPr>
          <w:b/>
          <w:bCs/>
          <w:sz w:val="24"/>
          <w:szCs w:val="24"/>
        </w:rPr>
        <w:t>:</w:t>
      </w:r>
      <w:r>
        <w:rPr>
          <w:sz w:val="24"/>
          <w:szCs w:val="24"/>
        </w:rPr>
        <w:t xml:space="preserve"> </w:t>
      </w:r>
      <w:hyperlink r:id="rId5" w:history="1">
        <w:r w:rsidRPr="00E637D6">
          <w:rPr>
            <w:rStyle w:val="Hipervnculo"/>
            <w:sz w:val="24"/>
            <w:szCs w:val="24"/>
            <w:u w:val="none"/>
          </w:rPr>
          <w:t>https://github.com/Thelario/DSI-Practicas-LarioGomez-Pablo</w:t>
        </w:r>
      </w:hyperlink>
    </w:p>
    <w:p w14:paraId="56F5192D" w14:textId="5C15B59E" w:rsidR="00A67E81" w:rsidRDefault="00A67E81">
      <w:pPr>
        <w:rPr>
          <w:sz w:val="24"/>
          <w:szCs w:val="24"/>
        </w:rPr>
      </w:pPr>
      <w:ins w:id="1" w:author="PABLO LARIO GÓMEZ" w:date="2022-11-27T11:23:00Z">
        <w:r w:rsidRPr="00A67E81">
          <w:rPr>
            <w:rStyle w:val="Hipervnculo"/>
            <w:b/>
            <w:bCs/>
            <w:sz w:val="24"/>
            <w:szCs w:val="24"/>
            <w:u w:val="none"/>
            <w:rPrChange w:id="2" w:author="PABLO LARIO GÓMEZ" w:date="2022-11-27T11:23:00Z">
              <w:rPr>
                <w:rStyle w:val="Hipervnculo"/>
                <w:sz w:val="24"/>
                <w:szCs w:val="24"/>
                <w:u w:val="none"/>
              </w:rPr>
            </w:rPrChange>
          </w:rPr>
          <w:t>Release Entrega 4</w:t>
        </w:r>
        <w:r>
          <w:rPr>
            <w:rStyle w:val="Hipervnculo"/>
            <w:sz w:val="24"/>
            <w:szCs w:val="24"/>
            <w:u w:val="none"/>
          </w:rPr>
          <w:t xml:space="preserve">: </w:t>
        </w:r>
      </w:ins>
      <w:ins w:id="3" w:author="PABLO LARIO GÓMEZ" w:date="2022-11-27T11:24:00Z">
        <w:r w:rsidRPr="00A67E81">
          <w:rPr>
            <w:rStyle w:val="Hipervnculo"/>
            <w:sz w:val="24"/>
            <w:szCs w:val="24"/>
            <w:u w:val="none"/>
          </w:rPr>
          <w:t>https://github.com/Thelario/DSI-Practicas-LarioGomez-Pablo/releases/tag/Entrega_4</w:t>
        </w:r>
      </w:ins>
    </w:p>
    <w:p w14:paraId="51406C80" w14:textId="77777777" w:rsidR="00E637D6" w:rsidRDefault="00E637D6">
      <w:pPr>
        <w:rPr>
          <w:sz w:val="24"/>
          <w:szCs w:val="24"/>
        </w:rPr>
      </w:pPr>
    </w:p>
    <w:p w14:paraId="63EB7181" w14:textId="6D441E19" w:rsidR="009D1639" w:rsidRDefault="009D1639" w:rsidP="009D1639">
      <w:pPr>
        <w:rPr>
          <w:sz w:val="24"/>
          <w:szCs w:val="24"/>
        </w:rPr>
      </w:pPr>
      <w:r>
        <w:rPr>
          <w:sz w:val="24"/>
          <w:szCs w:val="24"/>
        </w:rPr>
        <w:t xml:space="preserve">El </w:t>
      </w:r>
      <w:r w:rsidRPr="009D1639">
        <w:rPr>
          <w:b/>
          <w:bCs/>
          <w:sz w:val="24"/>
          <w:szCs w:val="24"/>
        </w:rPr>
        <w:t>público objetivo</w:t>
      </w:r>
      <w:r>
        <w:rPr>
          <w:sz w:val="24"/>
          <w:szCs w:val="24"/>
        </w:rPr>
        <w:t xml:space="preserve"> de nuestra página web van a ser personas que estén interesadas en volcanes y quieran aprender sobre estos. Por lo tanto, el desarrollo de nuestra página web se va a orientar de tal manera que esta tarea sea lo más sencilla y gratificante posible.</w:t>
      </w:r>
    </w:p>
    <w:p w14:paraId="6943A701" w14:textId="350F1304" w:rsidR="003E6278" w:rsidRDefault="003E6278" w:rsidP="009D1639">
      <w:pPr>
        <w:rPr>
          <w:sz w:val="24"/>
          <w:szCs w:val="24"/>
        </w:rPr>
      </w:pPr>
    </w:p>
    <w:p w14:paraId="1E594CE2" w14:textId="6642F725" w:rsidR="00C07045" w:rsidRPr="008E49EE" w:rsidRDefault="00C07045" w:rsidP="009D1639">
      <w:pPr>
        <w:rPr>
          <w:b/>
          <w:bCs/>
          <w:sz w:val="36"/>
          <w:szCs w:val="36"/>
        </w:rPr>
      </w:pPr>
      <w:r w:rsidRPr="008E49EE">
        <w:rPr>
          <w:b/>
          <w:bCs/>
          <w:sz w:val="36"/>
          <w:szCs w:val="36"/>
        </w:rPr>
        <w:t>Cambios Correspondientes a la Entrega 1</w:t>
      </w:r>
    </w:p>
    <w:p w14:paraId="0BCDB109" w14:textId="3D9792CB" w:rsidR="009D1639" w:rsidRDefault="00E3756E">
      <w:pPr>
        <w:rPr>
          <w:b/>
          <w:bCs/>
          <w:sz w:val="28"/>
          <w:szCs w:val="28"/>
        </w:rPr>
      </w:pPr>
      <w:r w:rsidRPr="00E3756E">
        <w:rPr>
          <w:b/>
          <w:bCs/>
          <w:sz w:val="32"/>
          <w:szCs w:val="32"/>
        </w:rPr>
        <w:t>Wireframes</w:t>
      </w:r>
    </w:p>
    <w:p w14:paraId="4207587D" w14:textId="5E20877F" w:rsidR="00E3756E" w:rsidRDefault="002536EE">
      <w:pPr>
        <w:rPr>
          <w:b/>
          <w:bCs/>
          <w:sz w:val="28"/>
          <w:szCs w:val="28"/>
        </w:rPr>
      </w:pPr>
      <w:r w:rsidRPr="002536EE">
        <w:rPr>
          <w:sz w:val="24"/>
          <w:szCs w:val="24"/>
        </w:rPr>
        <w:drawing>
          <wp:anchor distT="0" distB="0" distL="114300" distR="114300" simplePos="0" relativeHeight="251658240" behindDoc="0" locked="0" layoutInCell="1" allowOverlap="1" wp14:anchorId="7E299907" wp14:editId="67279F49">
            <wp:simplePos x="0" y="0"/>
            <wp:positionH relativeFrom="margin">
              <wp:align>right</wp:align>
            </wp:positionH>
            <wp:positionV relativeFrom="paragraph">
              <wp:posOffset>10160</wp:posOffset>
            </wp:positionV>
            <wp:extent cx="3042285" cy="3870325"/>
            <wp:effectExtent l="0" t="0" r="571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2285" cy="387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756E">
        <w:rPr>
          <w:b/>
          <w:bCs/>
          <w:sz w:val="28"/>
          <w:szCs w:val="28"/>
        </w:rPr>
        <w:t>Página Principal (index.html)</w:t>
      </w:r>
    </w:p>
    <w:p w14:paraId="5ED38C72" w14:textId="04BA37DC" w:rsidR="00E3756E" w:rsidRDefault="002536EE">
      <w:pPr>
        <w:rPr>
          <w:sz w:val="24"/>
          <w:szCs w:val="24"/>
        </w:rPr>
      </w:pPr>
      <w:r>
        <w:rPr>
          <w:sz w:val="24"/>
          <w:szCs w:val="24"/>
        </w:rPr>
        <w:t>La página principal de la página web va a consistir en un cuerpo con tres secciones muy diferenciadas:</w:t>
      </w:r>
    </w:p>
    <w:p w14:paraId="76FDAFE9" w14:textId="447C7600" w:rsidR="002536EE" w:rsidRDefault="002536EE" w:rsidP="002536EE">
      <w:pPr>
        <w:pStyle w:val="Prrafodelista"/>
        <w:numPr>
          <w:ilvl w:val="0"/>
          <w:numId w:val="1"/>
        </w:numPr>
        <w:rPr>
          <w:sz w:val="24"/>
          <w:szCs w:val="24"/>
        </w:rPr>
      </w:pPr>
      <w:r>
        <w:rPr>
          <w:sz w:val="24"/>
          <w:szCs w:val="24"/>
        </w:rPr>
        <w:t xml:space="preserve">La </w:t>
      </w:r>
      <w:r w:rsidRPr="002D2420">
        <w:rPr>
          <w:b/>
          <w:bCs/>
          <w:sz w:val="24"/>
          <w:szCs w:val="24"/>
        </w:rPr>
        <w:t>primera sección</w:t>
      </w:r>
      <w:r>
        <w:rPr>
          <w:sz w:val="24"/>
          <w:szCs w:val="24"/>
        </w:rPr>
        <w:t xml:space="preserve"> hace referencia a qué es un volcán.</w:t>
      </w:r>
    </w:p>
    <w:p w14:paraId="75C7A8C7" w14:textId="10832589" w:rsidR="002536EE" w:rsidRDefault="002536EE" w:rsidP="002536EE">
      <w:pPr>
        <w:pStyle w:val="Prrafodelista"/>
        <w:numPr>
          <w:ilvl w:val="0"/>
          <w:numId w:val="1"/>
        </w:numPr>
        <w:rPr>
          <w:sz w:val="24"/>
          <w:szCs w:val="24"/>
        </w:rPr>
      </w:pPr>
      <w:r>
        <w:rPr>
          <w:sz w:val="24"/>
          <w:szCs w:val="24"/>
        </w:rPr>
        <w:t xml:space="preserve">La </w:t>
      </w:r>
      <w:r w:rsidRPr="002D2420">
        <w:rPr>
          <w:b/>
          <w:bCs/>
          <w:sz w:val="24"/>
          <w:szCs w:val="24"/>
        </w:rPr>
        <w:t>segunda sección</w:t>
      </w:r>
      <w:r>
        <w:rPr>
          <w:sz w:val="24"/>
          <w:szCs w:val="24"/>
        </w:rPr>
        <w:t xml:space="preserve"> hace referencia a la relación entre vulcanismo y las placas tectónicas.</w:t>
      </w:r>
    </w:p>
    <w:p w14:paraId="1243B876" w14:textId="59B3F0D5" w:rsidR="002536EE" w:rsidRDefault="002536EE" w:rsidP="002536EE">
      <w:pPr>
        <w:pStyle w:val="Prrafodelista"/>
        <w:numPr>
          <w:ilvl w:val="0"/>
          <w:numId w:val="1"/>
        </w:numPr>
        <w:rPr>
          <w:sz w:val="24"/>
          <w:szCs w:val="24"/>
        </w:rPr>
      </w:pPr>
      <w:r>
        <w:rPr>
          <w:sz w:val="24"/>
          <w:szCs w:val="24"/>
        </w:rPr>
        <w:t xml:space="preserve">La </w:t>
      </w:r>
      <w:r w:rsidRPr="002D2420">
        <w:rPr>
          <w:b/>
          <w:bCs/>
          <w:sz w:val="24"/>
          <w:szCs w:val="24"/>
        </w:rPr>
        <w:t>tercera sección</w:t>
      </w:r>
      <w:r>
        <w:rPr>
          <w:sz w:val="24"/>
          <w:szCs w:val="24"/>
        </w:rPr>
        <w:t xml:space="preserve"> hace referencia a más información sobre</w:t>
      </w:r>
      <w:r w:rsidR="006B7FB5">
        <w:rPr>
          <w:sz w:val="24"/>
          <w:szCs w:val="24"/>
        </w:rPr>
        <w:t xml:space="preserve"> volcanes. </w:t>
      </w:r>
    </w:p>
    <w:p w14:paraId="2837E873" w14:textId="171D70EC" w:rsidR="006B7FB5" w:rsidRDefault="006B7FB5" w:rsidP="006B7FB5">
      <w:pPr>
        <w:rPr>
          <w:sz w:val="24"/>
          <w:szCs w:val="24"/>
        </w:rPr>
      </w:pPr>
      <w:r>
        <w:rPr>
          <w:sz w:val="24"/>
          <w:szCs w:val="24"/>
        </w:rPr>
        <w:t xml:space="preserve">Es interesante mencionar que la última sección solo dispone de los títulos de otras páginas a consultar, y estas tres páginas están colocadas en 3 columnas. Esta forma de organizar esta sección he decidido hacerla así para explotar el patrón </w:t>
      </w:r>
      <w:r w:rsidRPr="006B7FB5">
        <w:rPr>
          <w:b/>
          <w:bCs/>
          <w:i/>
          <w:iCs/>
          <w:sz w:val="24"/>
          <w:szCs w:val="24"/>
        </w:rPr>
        <w:t>Progressive Disclosure</w:t>
      </w:r>
      <w:r>
        <w:rPr>
          <w:sz w:val="24"/>
          <w:szCs w:val="24"/>
        </w:rPr>
        <w:t xml:space="preserve">. Este patrón se refiere a que el usuario quiere centrarse en la tarea que tiene delante, con el menor número de distracciones posibles. Para lograr esto, he decidido que en la página principal solo se va a mostrar la información relativa a qué es un volcán y a la relación entre vulcanismo y placas tectónicas. Si el lector llega al final de la página y decide que </w:t>
      </w:r>
      <w:r>
        <w:rPr>
          <w:sz w:val="24"/>
          <w:szCs w:val="24"/>
        </w:rPr>
        <w:lastRenderedPageBreak/>
        <w:t>le interesa seguir leyendo alguno de los tres temas que se le presentan, puede decidir hacerlo, pero explicar los tipos de volcanes o los tipos de erupciones volcánicas no es el objetivo de la página principal. Se le permite al usuario que haga click y se le redireccionará a la página que desee leer a continuación.</w:t>
      </w:r>
    </w:p>
    <w:p w14:paraId="5F81C15C" w14:textId="6B7E3ED7" w:rsidR="00894995" w:rsidRDefault="00894995" w:rsidP="006B7FB5">
      <w:pPr>
        <w:rPr>
          <w:sz w:val="24"/>
          <w:szCs w:val="24"/>
        </w:rPr>
      </w:pPr>
    </w:p>
    <w:p w14:paraId="653DB6BD" w14:textId="0B985B96" w:rsidR="003E6278" w:rsidRDefault="003E6278" w:rsidP="006B7FB5">
      <w:pPr>
        <w:rPr>
          <w:sz w:val="24"/>
          <w:szCs w:val="24"/>
        </w:rPr>
      </w:pPr>
    </w:p>
    <w:p w14:paraId="6EFE44AF" w14:textId="77777777" w:rsidR="003E6278" w:rsidRDefault="003E6278" w:rsidP="006B7FB5">
      <w:pPr>
        <w:rPr>
          <w:sz w:val="24"/>
          <w:szCs w:val="24"/>
        </w:rPr>
      </w:pPr>
    </w:p>
    <w:p w14:paraId="3030F20E" w14:textId="51C6F591" w:rsidR="00894995" w:rsidRDefault="003E6278" w:rsidP="006B7FB5">
      <w:pPr>
        <w:rPr>
          <w:sz w:val="24"/>
          <w:szCs w:val="24"/>
        </w:rPr>
      </w:pPr>
      <w:r w:rsidRPr="003E6278">
        <w:rPr>
          <w:sz w:val="24"/>
          <w:szCs w:val="24"/>
        </w:rPr>
        <w:drawing>
          <wp:inline distT="0" distB="0" distL="0" distR="0" wp14:anchorId="6081C22A" wp14:editId="1701DE85">
            <wp:extent cx="6188710" cy="2418080"/>
            <wp:effectExtent l="0" t="0" r="254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88710" cy="2418080"/>
                    </a:xfrm>
                    <a:prstGeom prst="rect">
                      <a:avLst/>
                    </a:prstGeom>
                    <a:noFill/>
                    <a:ln>
                      <a:noFill/>
                    </a:ln>
                  </pic:spPr>
                </pic:pic>
              </a:graphicData>
            </a:graphic>
          </wp:inline>
        </w:drawing>
      </w:r>
    </w:p>
    <w:p w14:paraId="4BB246D4" w14:textId="77777777" w:rsidR="00894995" w:rsidRDefault="00894995" w:rsidP="006B7FB5">
      <w:pPr>
        <w:rPr>
          <w:sz w:val="24"/>
          <w:szCs w:val="24"/>
        </w:rPr>
      </w:pPr>
    </w:p>
    <w:p w14:paraId="32FDBA4D" w14:textId="77777777" w:rsidR="00FE312D" w:rsidRDefault="00FE312D" w:rsidP="006B7FB5">
      <w:pPr>
        <w:rPr>
          <w:b/>
          <w:bCs/>
          <w:sz w:val="28"/>
          <w:szCs w:val="28"/>
        </w:rPr>
      </w:pPr>
      <w:r>
        <w:rPr>
          <w:sz w:val="24"/>
          <w:szCs w:val="24"/>
        </w:rPr>
        <w:t xml:space="preserve">Además, para representar las tres opciones que tiene el usuario para seguir leyendo sobre los volcanes, he decidido utilizar el patrón de </w:t>
      </w:r>
      <w:r w:rsidRPr="00FE312D">
        <w:rPr>
          <w:b/>
          <w:bCs/>
          <w:i/>
          <w:iCs/>
          <w:sz w:val="24"/>
          <w:szCs w:val="24"/>
        </w:rPr>
        <w:t>Cards</w:t>
      </w:r>
      <w:r>
        <w:rPr>
          <w:sz w:val="24"/>
          <w:szCs w:val="24"/>
        </w:rPr>
        <w:t xml:space="preserve">, ya que quiero permitir al usuario ver las distintas opciones que tiene. Este patrón soluciona varios problemas: por un lado tenemos que las imágenes a mostrar en cada uno de las </w:t>
      </w:r>
      <w:r w:rsidRPr="00FE312D">
        <w:rPr>
          <w:b/>
          <w:bCs/>
          <w:i/>
          <w:iCs/>
          <w:sz w:val="24"/>
          <w:szCs w:val="24"/>
        </w:rPr>
        <w:t>Cards</w:t>
      </w:r>
      <w:r>
        <w:rPr>
          <w:sz w:val="24"/>
          <w:szCs w:val="24"/>
        </w:rPr>
        <w:t xml:space="preserve"> es de tamaño diferente. Además, utilizando las </w:t>
      </w:r>
      <w:r w:rsidRPr="00FE312D">
        <w:rPr>
          <w:b/>
          <w:bCs/>
          <w:i/>
          <w:iCs/>
          <w:sz w:val="24"/>
          <w:szCs w:val="24"/>
        </w:rPr>
        <w:t>Cards</w:t>
      </w:r>
      <w:r>
        <w:rPr>
          <w:sz w:val="24"/>
          <w:szCs w:val="24"/>
        </w:rPr>
        <w:t xml:space="preserve"> podemos agrupar de forma visual los tres distintos bloques de información (tipos de volcanes, tipos de erupciones y formas volcánicas). Las </w:t>
      </w:r>
      <w:r>
        <w:rPr>
          <w:b/>
          <w:bCs/>
          <w:sz w:val="24"/>
          <w:szCs w:val="24"/>
        </w:rPr>
        <w:t>Cards</w:t>
      </w:r>
      <w:r w:rsidRPr="00FE312D">
        <w:rPr>
          <w:sz w:val="24"/>
          <w:szCs w:val="24"/>
        </w:rPr>
        <w:t xml:space="preserve"> funcionan especialmente</w:t>
      </w:r>
      <w:r>
        <w:rPr>
          <w:sz w:val="24"/>
          <w:szCs w:val="24"/>
        </w:rPr>
        <w:t xml:space="preserve"> bien cuando los usuarios navegan por la página buscando información, que es lo que queremos conseguir en este caso.</w:t>
      </w:r>
    </w:p>
    <w:p w14:paraId="461A53C3" w14:textId="77777777" w:rsidR="00FE312D" w:rsidRDefault="00FE312D" w:rsidP="006B7FB5">
      <w:pPr>
        <w:rPr>
          <w:b/>
          <w:bCs/>
          <w:sz w:val="28"/>
          <w:szCs w:val="28"/>
        </w:rPr>
      </w:pPr>
    </w:p>
    <w:p w14:paraId="144D12EB" w14:textId="73EEC2EB" w:rsidR="002D2420" w:rsidRDefault="002D2420" w:rsidP="006B7FB5">
      <w:pPr>
        <w:rPr>
          <w:b/>
          <w:bCs/>
          <w:sz w:val="28"/>
          <w:szCs w:val="28"/>
        </w:rPr>
      </w:pPr>
      <w:r>
        <w:rPr>
          <w:b/>
          <w:bCs/>
          <w:sz w:val="28"/>
          <w:szCs w:val="28"/>
        </w:rPr>
        <w:t>Página: Tipos de volcanes según su activitidad (tipos_de_volcanes.html)</w:t>
      </w:r>
    </w:p>
    <w:p w14:paraId="29B8ADFB" w14:textId="2B8A778F" w:rsidR="009755FE" w:rsidRPr="009755FE" w:rsidRDefault="009755FE" w:rsidP="006B7FB5">
      <w:pPr>
        <w:rPr>
          <w:sz w:val="24"/>
          <w:szCs w:val="24"/>
        </w:rPr>
      </w:pPr>
      <w:r w:rsidRPr="009755FE">
        <w:rPr>
          <w:sz w:val="24"/>
          <w:szCs w:val="24"/>
        </w:rPr>
        <w:lastRenderedPageBreak/>
        <w:drawing>
          <wp:anchor distT="0" distB="0" distL="114300" distR="114300" simplePos="0" relativeHeight="251659264" behindDoc="1" locked="0" layoutInCell="1" allowOverlap="1" wp14:anchorId="73EE6DC2" wp14:editId="654513E5">
            <wp:simplePos x="0" y="0"/>
            <wp:positionH relativeFrom="margin">
              <wp:align>right</wp:align>
            </wp:positionH>
            <wp:positionV relativeFrom="paragraph">
              <wp:posOffset>20320</wp:posOffset>
            </wp:positionV>
            <wp:extent cx="3462020" cy="3496945"/>
            <wp:effectExtent l="0" t="0" r="5080" b="8255"/>
            <wp:wrapTight wrapText="bothSides">
              <wp:wrapPolygon edited="0">
                <wp:start x="0" y="0"/>
                <wp:lineTo x="0" y="21533"/>
                <wp:lineTo x="21513" y="21533"/>
                <wp:lineTo x="2151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2020" cy="3496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En el caso de la página de los tipos de volcanes, nos volvemos a encontrar con el uso del patrón </w:t>
      </w:r>
      <w:r w:rsidRPr="009755FE">
        <w:rPr>
          <w:b/>
          <w:bCs/>
          <w:i/>
          <w:iCs/>
          <w:sz w:val="24"/>
          <w:szCs w:val="24"/>
        </w:rPr>
        <w:t>Cards</w:t>
      </w:r>
      <w:r>
        <w:rPr>
          <w:sz w:val="24"/>
          <w:szCs w:val="24"/>
        </w:rPr>
        <w:t>.</w:t>
      </w:r>
    </w:p>
    <w:p w14:paraId="71ECB7AA" w14:textId="6C556EE1" w:rsidR="002D2420" w:rsidRDefault="009755FE" w:rsidP="006B7FB5">
      <w:pPr>
        <w:rPr>
          <w:sz w:val="24"/>
          <w:szCs w:val="24"/>
        </w:rPr>
      </w:pPr>
      <w:r>
        <w:rPr>
          <w:sz w:val="24"/>
          <w:szCs w:val="24"/>
        </w:rPr>
        <w:t xml:space="preserve">Pero aparte de este patrón, me gustaría recalcar otro patrón que he utilizado. Este patrón es el patrón </w:t>
      </w:r>
      <w:r w:rsidRPr="009755FE">
        <w:rPr>
          <w:b/>
          <w:bCs/>
          <w:i/>
          <w:iCs/>
          <w:sz w:val="24"/>
          <w:szCs w:val="24"/>
        </w:rPr>
        <w:t>Chunking</w:t>
      </w:r>
      <w:r>
        <w:rPr>
          <w:sz w:val="24"/>
          <w:szCs w:val="24"/>
        </w:rPr>
        <w:t xml:space="preserve">, que consiste en agrupar información en un número limitado de </w:t>
      </w:r>
      <w:r w:rsidRPr="009755FE">
        <w:rPr>
          <w:i/>
          <w:iCs/>
          <w:sz w:val="24"/>
          <w:szCs w:val="24"/>
        </w:rPr>
        <w:t>chunks</w:t>
      </w:r>
      <w:r>
        <w:rPr>
          <w:sz w:val="24"/>
          <w:szCs w:val="24"/>
        </w:rPr>
        <w:t>. En el caso de esta página se pueden observar 3 chunks, uno para cada tipo de volcán. De esta forma conseguimos hacer entender al lector que cada uno de los chunks trata un tema concreto y así puede leer solo ese tema antes de pasar al siguiente.</w:t>
      </w:r>
    </w:p>
    <w:p w14:paraId="248B8F39" w14:textId="19023D53" w:rsidR="009755FE" w:rsidRDefault="009755FE" w:rsidP="006B7FB5">
      <w:pPr>
        <w:rPr>
          <w:sz w:val="24"/>
          <w:szCs w:val="24"/>
        </w:rPr>
      </w:pPr>
    </w:p>
    <w:p w14:paraId="05F754CD" w14:textId="7C7CE00F" w:rsidR="009755FE" w:rsidRDefault="009755FE" w:rsidP="006B7FB5">
      <w:pPr>
        <w:rPr>
          <w:sz w:val="24"/>
          <w:szCs w:val="24"/>
        </w:rPr>
      </w:pPr>
    </w:p>
    <w:p w14:paraId="11E7CC40" w14:textId="43365F43" w:rsidR="00894995" w:rsidRDefault="00894995" w:rsidP="00894995">
      <w:pPr>
        <w:rPr>
          <w:b/>
          <w:bCs/>
          <w:sz w:val="28"/>
          <w:szCs w:val="28"/>
        </w:rPr>
      </w:pPr>
    </w:p>
    <w:p w14:paraId="17F178F1" w14:textId="144368F6" w:rsidR="00894995" w:rsidRDefault="003E6278" w:rsidP="00894995">
      <w:pPr>
        <w:rPr>
          <w:b/>
          <w:bCs/>
          <w:sz w:val="28"/>
          <w:szCs w:val="28"/>
        </w:rPr>
      </w:pPr>
      <w:r w:rsidRPr="003E6278">
        <w:rPr>
          <w:b/>
          <w:bCs/>
          <w:sz w:val="28"/>
          <w:szCs w:val="28"/>
        </w:rPr>
        <w:drawing>
          <wp:inline distT="0" distB="0" distL="0" distR="0" wp14:anchorId="26DC3C3A" wp14:editId="726596C1">
            <wp:extent cx="6188710" cy="2958465"/>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710" cy="2958465"/>
                    </a:xfrm>
                    <a:prstGeom prst="rect">
                      <a:avLst/>
                    </a:prstGeom>
                    <a:noFill/>
                    <a:ln>
                      <a:noFill/>
                    </a:ln>
                  </pic:spPr>
                </pic:pic>
              </a:graphicData>
            </a:graphic>
          </wp:inline>
        </w:drawing>
      </w:r>
    </w:p>
    <w:p w14:paraId="29119662" w14:textId="77777777" w:rsidR="00894995" w:rsidRDefault="00894995" w:rsidP="00894995">
      <w:pPr>
        <w:rPr>
          <w:b/>
          <w:bCs/>
          <w:sz w:val="28"/>
          <w:szCs w:val="28"/>
        </w:rPr>
      </w:pPr>
    </w:p>
    <w:p w14:paraId="679BBB80" w14:textId="26BC88E5" w:rsidR="00894995" w:rsidRDefault="00894995" w:rsidP="00894995">
      <w:pPr>
        <w:rPr>
          <w:b/>
          <w:bCs/>
          <w:sz w:val="28"/>
          <w:szCs w:val="28"/>
        </w:rPr>
      </w:pPr>
      <w:r>
        <w:rPr>
          <w:b/>
          <w:bCs/>
          <w:sz w:val="28"/>
          <w:szCs w:val="28"/>
        </w:rPr>
        <w:t>Página: Tipos de erupciones volcánicas (tipos_de_erupciones.html)</w:t>
      </w:r>
    </w:p>
    <w:p w14:paraId="29DC8A31" w14:textId="16868F5B" w:rsidR="00894995" w:rsidRPr="00894995" w:rsidRDefault="00894995" w:rsidP="00894995">
      <w:pPr>
        <w:rPr>
          <w:sz w:val="24"/>
          <w:szCs w:val="24"/>
        </w:rPr>
      </w:pPr>
      <w:r>
        <w:rPr>
          <w:sz w:val="24"/>
          <w:szCs w:val="24"/>
        </w:rPr>
        <w:t xml:space="preserve">En esta página volvemos a ver los patrones de </w:t>
      </w:r>
      <w:r w:rsidRPr="00894995">
        <w:rPr>
          <w:b/>
          <w:bCs/>
          <w:i/>
          <w:iCs/>
          <w:sz w:val="24"/>
          <w:szCs w:val="24"/>
        </w:rPr>
        <w:t>Cards</w:t>
      </w:r>
      <w:r>
        <w:rPr>
          <w:sz w:val="24"/>
          <w:szCs w:val="24"/>
        </w:rPr>
        <w:t xml:space="preserve"> y </w:t>
      </w:r>
      <w:r w:rsidRPr="00894995">
        <w:rPr>
          <w:b/>
          <w:bCs/>
          <w:i/>
          <w:iCs/>
          <w:sz w:val="24"/>
          <w:szCs w:val="24"/>
        </w:rPr>
        <w:t>Chunking</w:t>
      </w:r>
      <w:r>
        <w:rPr>
          <w:sz w:val="24"/>
          <w:szCs w:val="24"/>
        </w:rPr>
        <w:t>.</w:t>
      </w:r>
    </w:p>
    <w:p w14:paraId="6EE660D3" w14:textId="3E556658" w:rsidR="00894995" w:rsidRDefault="00894995" w:rsidP="006B7FB5">
      <w:pPr>
        <w:rPr>
          <w:sz w:val="24"/>
          <w:szCs w:val="24"/>
        </w:rPr>
      </w:pPr>
      <w:r w:rsidRPr="00894995">
        <w:rPr>
          <w:sz w:val="24"/>
          <w:szCs w:val="24"/>
        </w:rPr>
        <w:lastRenderedPageBreak/>
        <w:drawing>
          <wp:inline distT="0" distB="0" distL="0" distR="0" wp14:anchorId="32FB6F55" wp14:editId="76C26D18">
            <wp:extent cx="6188710" cy="6512560"/>
            <wp:effectExtent l="0" t="0" r="254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6512560"/>
                    </a:xfrm>
                    <a:prstGeom prst="rect">
                      <a:avLst/>
                    </a:prstGeom>
                    <a:noFill/>
                    <a:ln>
                      <a:noFill/>
                    </a:ln>
                  </pic:spPr>
                </pic:pic>
              </a:graphicData>
            </a:graphic>
          </wp:inline>
        </w:drawing>
      </w:r>
    </w:p>
    <w:p w14:paraId="0AFE68DE" w14:textId="77777777" w:rsidR="00894995" w:rsidRDefault="00894995" w:rsidP="006B7FB5">
      <w:pPr>
        <w:rPr>
          <w:sz w:val="24"/>
          <w:szCs w:val="24"/>
        </w:rPr>
      </w:pPr>
    </w:p>
    <w:p w14:paraId="444D74F8" w14:textId="786A55CC" w:rsidR="009755FE" w:rsidRDefault="009755FE" w:rsidP="009755FE">
      <w:pPr>
        <w:rPr>
          <w:b/>
          <w:bCs/>
          <w:sz w:val="28"/>
          <w:szCs w:val="28"/>
        </w:rPr>
      </w:pPr>
      <w:r>
        <w:rPr>
          <w:b/>
          <w:bCs/>
          <w:sz w:val="28"/>
          <w:szCs w:val="28"/>
        </w:rPr>
        <w:t xml:space="preserve">Página: </w:t>
      </w:r>
      <w:r w:rsidR="00894995">
        <w:rPr>
          <w:b/>
          <w:bCs/>
          <w:sz w:val="28"/>
          <w:szCs w:val="28"/>
        </w:rPr>
        <w:t xml:space="preserve">Otras formas volcánicas </w:t>
      </w:r>
      <w:r>
        <w:rPr>
          <w:b/>
          <w:bCs/>
          <w:sz w:val="28"/>
          <w:szCs w:val="28"/>
        </w:rPr>
        <w:t>(</w:t>
      </w:r>
      <w:r w:rsidR="00894995">
        <w:rPr>
          <w:b/>
          <w:bCs/>
          <w:sz w:val="28"/>
          <w:szCs w:val="28"/>
        </w:rPr>
        <w:t>formas_volcanicas_relacionadas</w:t>
      </w:r>
      <w:r>
        <w:rPr>
          <w:b/>
          <w:bCs/>
          <w:sz w:val="28"/>
          <w:szCs w:val="28"/>
        </w:rPr>
        <w:t>.html)</w:t>
      </w:r>
    </w:p>
    <w:p w14:paraId="6A7BDF30" w14:textId="046DFF1C" w:rsidR="00894995" w:rsidRPr="00894995" w:rsidRDefault="00894995" w:rsidP="009755FE">
      <w:pPr>
        <w:rPr>
          <w:sz w:val="24"/>
          <w:szCs w:val="24"/>
        </w:rPr>
      </w:pPr>
      <w:r>
        <w:rPr>
          <w:sz w:val="24"/>
          <w:szCs w:val="24"/>
        </w:rPr>
        <w:t xml:space="preserve">En esta página volvemos a ver los patrones de </w:t>
      </w:r>
      <w:r w:rsidRPr="00894995">
        <w:rPr>
          <w:b/>
          <w:bCs/>
          <w:i/>
          <w:iCs/>
          <w:sz w:val="24"/>
          <w:szCs w:val="24"/>
        </w:rPr>
        <w:t>Cards</w:t>
      </w:r>
      <w:r>
        <w:rPr>
          <w:sz w:val="24"/>
          <w:szCs w:val="24"/>
        </w:rPr>
        <w:t xml:space="preserve"> y </w:t>
      </w:r>
      <w:r w:rsidRPr="00894995">
        <w:rPr>
          <w:b/>
          <w:bCs/>
          <w:i/>
          <w:iCs/>
          <w:sz w:val="24"/>
          <w:szCs w:val="24"/>
        </w:rPr>
        <w:t>Chunking</w:t>
      </w:r>
      <w:r>
        <w:rPr>
          <w:sz w:val="24"/>
          <w:szCs w:val="24"/>
        </w:rPr>
        <w:t>.</w:t>
      </w:r>
    </w:p>
    <w:p w14:paraId="4E30181A" w14:textId="67E77527" w:rsidR="009755FE" w:rsidRDefault="00894995" w:rsidP="006B7FB5">
      <w:pPr>
        <w:rPr>
          <w:sz w:val="24"/>
          <w:szCs w:val="24"/>
        </w:rPr>
      </w:pPr>
      <w:r w:rsidRPr="00894995">
        <w:rPr>
          <w:sz w:val="24"/>
          <w:szCs w:val="24"/>
        </w:rPr>
        <w:lastRenderedPageBreak/>
        <w:drawing>
          <wp:inline distT="0" distB="0" distL="0" distR="0" wp14:anchorId="1051A8B0" wp14:editId="575CCF2D">
            <wp:extent cx="6188710" cy="642366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6423660"/>
                    </a:xfrm>
                    <a:prstGeom prst="rect">
                      <a:avLst/>
                    </a:prstGeom>
                    <a:noFill/>
                    <a:ln>
                      <a:noFill/>
                    </a:ln>
                  </pic:spPr>
                </pic:pic>
              </a:graphicData>
            </a:graphic>
          </wp:inline>
        </w:drawing>
      </w:r>
    </w:p>
    <w:p w14:paraId="708D79D2" w14:textId="7E875C8E" w:rsidR="00C545E0" w:rsidRDefault="00C545E0" w:rsidP="006B7FB5">
      <w:pPr>
        <w:rPr>
          <w:sz w:val="24"/>
          <w:szCs w:val="24"/>
        </w:rPr>
      </w:pPr>
    </w:p>
    <w:p w14:paraId="74150D76" w14:textId="438E737E" w:rsidR="003E6278" w:rsidRDefault="00C545E0" w:rsidP="006B7FB5">
      <w:pPr>
        <w:rPr>
          <w:b/>
          <w:bCs/>
          <w:sz w:val="28"/>
          <w:szCs w:val="28"/>
        </w:rPr>
      </w:pPr>
      <w:r w:rsidRPr="00C545E0">
        <w:rPr>
          <w:b/>
          <w:bCs/>
          <w:sz w:val="28"/>
          <w:szCs w:val="28"/>
        </w:rPr>
        <w:t>Puntos importantes</w:t>
      </w:r>
    </w:p>
    <w:p w14:paraId="4AF17234" w14:textId="77777777" w:rsidR="003E6278" w:rsidRPr="003E6278" w:rsidRDefault="003E6278" w:rsidP="006B7FB5">
      <w:pPr>
        <w:rPr>
          <w:b/>
          <w:bCs/>
          <w:sz w:val="2"/>
          <w:szCs w:val="2"/>
        </w:rPr>
      </w:pPr>
    </w:p>
    <w:p w14:paraId="7B6F0EDF" w14:textId="0DFCB4DF" w:rsidR="00C545E0" w:rsidRDefault="00C545E0" w:rsidP="00C545E0">
      <w:pPr>
        <w:pStyle w:val="Prrafodelista"/>
        <w:numPr>
          <w:ilvl w:val="0"/>
          <w:numId w:val="1"/>
        </w:numPr>
        <w:rPr>
          <w:sz w:val="24"/>
          <w:szCs w:val="24"/>
        </w:rPr>
      </w:pPr>
      <w:r>
        <w:rPr>
          <w:sz w:val="24"/>
          <w:szCs w:val="24"/>
        </w:rPr>
        <w:t>He decidido que la página web va a tener una forma mixta, en la que va a haber principalmente texto pero los distintos temas van a estar apoyados por imágenes.</w:t>
      </w:r>
    </w:p>
    <w:p w14:paraId="32B39093" w14:textId="77777777" w:rsidR="003E6278" w:rsidRDefault="003E6278" w:rsidP="003E6278">
      <w:pPr>
        <w:pStyle w:val="Prrafodelista"/>
        <w:rPr>
          <w:sz w:val="24"/>
          <w:szCs w:val="24"/>
        </w:rPr>
      </w:pPr>
    </w:p>
    <w:p w14:paraId="56765564" w14:textId="25263472" w:rsidR="00C07045" w:rsidRDefault="00C545E0" w:rsidP="00C07045">
      <w:pPr>
        <w:pStyle w:val="Prrafodelista"/>
        <w:numPr>
          <w:ilvl w:val="0"/>
          <w:numId w:val="1"/>
        </w:numPr>
        <w:rPr>
          <w:sz w:val="24"/>
          <w:szCs w:val="24"/>
        </w:rPr>
      </w:pPr>
      <w:r>
        <w:rPr>
          <w:sz w:val="24"/>
          <w:szCs w:val="24"/>
        </w:rPr>
        <w:t>Como el público objetivo son personas que les guste</w:t>
      </w:r>
      <w:r w:rsidR="00642607">
        <w:rPr>
          <w:sz w:val="24"/>
          <w:szCs w:val="24"/>
        </w:rPr>
        <w:t xml:space="preserve">n los volcanes, he decidido que la paleta de colores de la página web tenía que tener colores parecidos a los de un volcán, y por eso el uso de colores </w:t>
      </w:r>
      <w:r w:rsidR="003E6278">
        <w:rPr>
          <w:sz w:val="24"/>
          <w:szCs w:val="24"/>
        </w:rPr>
        <w:t>marrón, rojo, verde y blanco.</w:t>
      </w:r>
    </w:p>
    <w:p w14:paraId="0CF0CE8C" w14:textId="77777777" w:rsidR="00C07045" w:rsidRPr="008E49EE" w:rsidRDefault="00C07045" w:rsidP="008E49EE">
      <w:pPr>
        <w:pStyle w:val="Prrafodelista"/>
        <w:rPr>
          <w:sz w:val="24"/>
          <w:szCs w:val="24"/>
        </w:rPr>
      </w:pPr>
    </w:p>
    <w:p w14:paraId="45B6B2A9" w14:textId="440999CF" w:rsidR="00C07045" w:rsidRDefault="00C07045" w:rsidP="00C07045">
      <w:pPr>
        <w:pStyle w:val="Prrafodelista"/>
        <w:rPr>
          <w:sz w:val="24"/>
          <w:szCs w:val="24"/>
        </w:rPr>
      </w:pPr>
    </w:p>
    <w:p w14:paraId="3F5E6C79" w14:textId="77777777" w:rsidR="00C07045" w:rsidRPr="008E49EE" w:rsidRDefault="00C07045" w:rsidP="008E49EE">
      <w:pPr>
        <w:pStyle w:val="Prrafodelista"/>
        <w:rPr>
          <w:sz w:val="24"/>
          <w:szCs w:val="24"/>
        </w:rPr>
      </w:pPr>
    </w:p>
    <w:p w14:paraId="28C86D17" w14:textId="0C4E54A8" w:rsidR="003E6278" w:rsidRDefault="00C07045" w:rsidP="003E6278">
      <w:pPr>
        <w:rPr>
          <w:b/>
          <w:bCs/>
          <w:sz w:val="36"/>
          <w:szCs w:val="36"/>
        </w:rPr>
      </w:pPr>
      <w:r w:rsidRPr="008E49EE">
        <w:rPr>
          <w:b/>
          <w:bCs/>
          <w:sz w:val="36"/>
          <w:szCs w:val="36"/>
        </w:rPr>
        <w:t>Cambios Correspondientes a la Entrega 2</w:t>
      </w:r>
    </w:p>
    <w:p w14:paraId="341259A5" w14:textId="324D2CC2" w:rsidR="00C07045" w:rsidRDefault="00C07045" w:rsidP="003E6278">
      <w:pPr>
        <w:rPr>
          <w:sz w:val="24"/>
          <w:szCs w:val="24"/>
        </w:rPr>
      </w:pPr>
      <w:r>
        <w:rPr>
          <w:sz w:val="24"/>
          <w:szCs w:val="24"/>
        </w:rPr>
        <w:t xml:space="preserve">El primer cambio importante que hay que mencionar es el uso de la </w:t>
      </w:r>
      <w:r w:rsidRPr="008E49EE">
        <w:rPr>
          <w:b/>
          <w:bCs/>
          <w:sz w:val="24"/>
          <w:szCs w:val="24"/>
        </w:rPr>
        <w:t>metodología BEM</w:t>
      </w:r>
      <w:r>
        <w:rPr>
          <w:sz w:val="24"/>
          <w:szCs w:val="24"/>
        </w:rPr>
        <w:t xml:space="preserve"> a la hora de nombrar las distintas clases en el archivo de estilos de la página web. De las dos imágenes inferiores, la </w:t>
      </w:r>
      <w:r w:rsidR="00AC5F7E">
        <w:rPr>
          <w:sz w:val="24"/>
          <w:szCs w:val="24"/>
        </w:rPr>
        <w:t>primera</w:t>
      </w:r>
      <w:r>
        <w:rPr>
          <w:sz w:val="24"/>
          <w:szCs w:val="24"/>
        </w:rPr>
        <w:t xml:space="preserve"> corresponde al código antes de realizar los cambios de la metodología BEM. </w:t>
      </w:r>
    </w:p>
    <w:p w14:paraId="37970E53" w14:textId="014A215F" w:rsidR="00C07045" w:rsidRDefault="00C07045" w:rsidP="003E6278">
      <w:pPr>
        <w:rPr>
          <w:sz w:val="24"/>
          <w:szCs w:val="24"/>
        </w:rPr>
      </w:pPr>
      <w:r w:rsidRPr="00C07045">
        <w:rPr>
          <w:sz w:val="24"/>
          <w:szCs w:val="24"/>
        </w:rPr>
        <w:drawing>
          <wp:inline distT="0" distB="0" distL="0" distR="0" wp14:anchorId="27698ED5" wp14:editId="4E08FD37">
            <wp:extent cx="6188710" cy="421259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8710" cy="4212590"/>
                    </a:xfrm>
                    <a:prstGeom prst="rect">
                      <a:avLst/>
                    </a:prstGeom>
                    <a:noFill/>
                    <a:ln>
                      <a:noFill/>
                    </a:ln>
                  </pic:spPr>
                </pic:pic>
              </a:graphicData>
            </a:graphic>
          </wp:inline>
        </w:drawing>
      </w:r>
    </w:p>
    <w:p w14:paraId="74D45C24" w14:textId="4AE7DE6A" w:rsidR="00AC5F7E" w:rsidRDefault="00915CC7" w:rsidP="003E6278">
      <w:pPr>
        <w:rPr>
          <w:sz w:val="24"/>
          <w:szCs w:val="24"/>
        </w:rPr>
      </w:pPr>
      <w:r w:rsidRPr="00915CC7">
        <w:rPr>
          <w:sz w:val="24"/>
          <w:szCs w:val="24"/>
        </w:rPr>
        <w:lastRenderedPageBreak/>
        <w:drawing>
          <wp:inline distT="0" distB="0" distL="0" distR="0" wp14:anchorId="3B37C4AB" wp14:editId="41E7672F">
            <wp:extent cx="6188710" cy="4582795"/>
            <wp:effectExtent l="0" t="0" r="254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8710" cy="4582795"/>
                    </a:xfrm>
                    <a:prstGeom prst="rect">
                      <a:avLst/>
                    </a:prstGeom>
                    <a:noFill/>
                    <a:ln>
                      <a:noFill/>
                    </a:ln>
                  </pic:spPr>
                </pic:pic>
              </a:graphicData>
            </a:graphic>
          </wp:inline>
        </w:drawing>
      </w:r>
    </w:p>
    <w:p w14:paraId="48F20589" w14:textId="036E1D26" w:rsidR="0090005F" w:rsidRDefault="00915CC7" w:rsidP="003E6278">
      <w:pPr>
        <w:rPr>
          <w:sz w:val="24"/>
          <w:szCs w:val="24"/>
        </w:rPr>
      </w:pPr>
      <w:r>
        <w:rPr>
          <w:sz w:val="24"/>
          <w:szCs w:val="24"/>
        </w:rPr>
        <w:t>Como se puede observar, no solo se ha aplicado la metodología BEM, sino que también se han creado nuevas clases para los links, los párrafos y las imágenes, clases que antes no existían.</w:t>
      </w:r>
    </w:p>
    <w:p w14:paraId="3260FC5E" w14:textId="16CBDDED" w:rsidR="00915CC7" w:rsidRDefault="00915CC7" w:rsidP="003E6278">
      <w:pPr>
        <w:rPr>
          <w:sz w:val="24"/>
          <w:szCs w:val="24"/>
        </w:rPr>
      </w:pPr>
      <w:r>
        <w:rPr>
          <w:sz w:val="24"/>
          <w:szCs w:val="24"/>
        </w:rPr>
        <w:t>Otro cambio importante es la paleta de colores. Al fin y al cabo, nuestro objetivo es facilitar lo máximo posible la lectura del contenido por parte de nuestros usuarios. Por lo tanto, he decidido cambiar la paleta de colores a una más legible, aunque siga teniendo relación con los colores típicos de los volcanes.</w:t>
      </w:r>
    </w:p>
    <w:p w14:paraId="260D963B" w14:textId="5133D648" w:rsidR="00915CC7" w:rsidRDefault="00915CC7" w:rsidP="003E6278">
      <w:pPr>
        <w:rPr>
          <w:sz w:val="24"/>
          <w:szCs w:val="24"/>
        </w:rPr>
      </w:pPr>
      <w:r>
        <w:rPr>
          <w:sz w:val="24"/>
          <w:szCs w:val="24"/>
        </w:rPr>
        <w:t>Para poder conseguir la paleta correcta, he decidido utilizar una herramienta que coge colores de una imagen. En la imagen inferior se puede ver la imagen que he utilizado y la paleta que voy a utilizar. Obviamente, no todos los colores de la paleta van a ser utilizados.</w:t>
      </w:r>
    </w:p>
    <w:p w14:paraId="001F51EF" w14:textId="22F9A617" w:rsidR="00915CC7" w:rsidRDefault="00227E80" w:rsidP="003E6278">
      <w:pPr>
        <w:rPr>
          <w:sz w:val="24"/>
          <w:szCs w:val="24"/>
        </w:rPr>
      </w:pPr>
      <w:r w:rsidRPr="00227E80">
        <w:rPr>
          <w:sz w:val="24"/>
          <w:szCs w:val="24"/>
        </w:rPr>
        <w:lastRenderedPageBreak/>
        <w:drawing>
          <wp:inline distT="0" distB="0" distL="0" distR="0" wp14:anchorId="6001AE11" wp14:editId="687C6547">
            <wp:extent cx="6188710" cy="3254375"/>
            <wp:effectExtent l="0" t="0" r="254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8710" cy="3254375"/>
                    </a:xfrm>
                    <a:prstGeom prst="rect">
                      <a:avLst/>
                    </a:prstGeom>
                    <a:noFill/>
                    <a:ln>
                      <a:noFill/>
                    </a:ln>
                  </pic:spPr>
                </pic:pic>
              </a:graphicData>
            </a:graphic>
          </wp:inline>
        </w:drawing>
      </w:r>
    </w:p>
    <w:p w14:paraId="4410DD54" w14:textId="5D0D5F35" w:rsidR="0055030B" w:rsidRDefault="00227E80" w:rsidP="003E6278">
      <w:pPr>
        <w:rPr>
          <w:sz w:val="24"/>
          <w:szCs w:val="24"/>
        </w:rPr>
      </w:pPr>
      <w:r w:rsidRPr="00227E80">
        <w:rPr>
          <w:sz w:val="24"/>
          <w:szCs w:val="24"/>
        </w:rPr>
        <w:drawing>
          <wp:inline distT="0" distB="0" distL="0" distR="0" wp14:anchorId="3C1F8954" wp14:editId="7C17A7E2">
            <wp:extent cx="3890645" cy="739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0645" cy="739775"/>
                    </a:xfrm>
                    <a:prstGeom prst="rect">
                      <a:avLst/>
                    </a:prstGeom>
                    <a:noFill/>
                    <a:ln>
                      <a:noFill/>
                    </a:ln>
                  </pic:spPr>
                </pic:pic>
              </a:graphicData>
            </a:graphic>
          </wp:inline>
        </w:drawing>
      </w:r>
    </w:p>
    <w:p w14:paraId="1317015D" w14:textId="1F817934" w:rsidR="00227E80" w:rsidRPr="00227E80" w:rsidRDefault="00227E80" w:rsidP="00227E80">
      <w:pPr>
        <w:rPr>
          <w:sz w:val="24"/>
          <w:szCs w:val="24"/>
        </w:rPr>
      </w:pPr>
      <w:r w:rsidRPr="00227E80">
        <w:rPr>
          <w:sz w:val="24"/>
          <w:szCs w:val="24"/>
        </w:rPr>
        <w:t xml:space="preserve">- </w:t>
      </w:r>
      <w:r>
        <w:rPr>
          <w:sz w:val="24"/>
          <w:szCs w:val="24"/>
        </w:rPr>
        <w:t>Blanco: #FFFFFF</w:t>
      </w:r>
    </w:p>
    <w:p w14:paraId="749BF851" w14:textId="0D2E83A5" w:rsidR="00227E80" w:rsidRDefault="00227E80" w:rsidP="00227E80">
      <w:pPr>
        <w:rPr>
          <w:sz w:val="24"/>
          <w:szCs w:val="24"/>
        </w:rPr>
      </w:pPr>
      <w:r w:rsidRPr="00227E80">
        <w:rPr>
          <w:sz w:val="24"/>
          <w:szCs w:val="24"/>
        </w:rPr>
        <w:t xml:space="preserve">- </w:t>
      </w:r>
      <w:r>
        <w:rPr>
          <w:sz w:val="24"/>
          <w:szCs w:val="24"/>
        </w:rPr>
        <w:t>Morado claro: #BFACB5</w:t>
      </w:r>
    </w:p>
    <w:p w14:paraId="4C7CF6DB" w14:textId="78A7658B" w:rsidR="00227E80" w:rsidRPr="00227E80" w:rsidRDefault="00227E80" w:rsidP="00227E80">
      <w:pPr>
        <w:rPr>
          <w:sz w:val="24"/>
          <w:szCs w:val="24"/>
        </w:rPr>
      </w:pPr>
      <w:r>
        <w:rPr>
          <w:sz w:val="24"/>
          <w:szCs w:val="24"/>
        </w:rPr>
        <w:t>- Crema: #DD9F84</w:t>
      </w:r>
    </w:p>
    <w:p w14:paraId="1E9229B9" w14:textId="55B0019C" w:rsidR="00227E80" w:rsidRPr="00227E80" w:rsidRDefault="00227E80" w:rsidP="00227E80">
      <w:pPr>
        <w:rPr>
          <w:sz w:val="24"/>
          <w:szCs w:val="24"/>
        </w:rPr>
      </w:pPr>
      <w:r w:rsidRPr="00227E80">
        <w:rPr>
          <w:sz w:val="24"/>
          <w:szCs w:val="24"/>
        </w:rPr>
        <w:t xml:space="preserve">- </w:t>
      </w:r>
      <w:r>
        <w:rPr>
          <w:sz w:val="24"/>
          <w:szCs w:val="24"/>
        </w:rPr>
        <w:t>Naranja: #</w:t>
      </w:r>
      <w:r w:rsidRPr="00227E80">
        <w:rPr>
          <w:sz w:val="24"/>
          <w:szCs w:val="24"/>
        </w:rPr>
        <w:t>AD3F2E</w:t>
      </w:r>
    </w:p>
    <w:p w14:paraId="650A6E29" w14:textId="4A010B75" w:rsidR="00227E80" w:rsidRDefault="00227E80" w:rsidP="00227E80">
      <w:pPr>
        <w:rPr>
          <w:sz w:val="24"/>
          <w:szCs w:val="24"/>
        </w:rPr>
      </w:pPr>
      <w:r w:rsidRPr="00227E80">
        <w:rPr>
          <w:sz w:val="24"/>
          <w:szCs w:val="24"/>
        </w:rPr>
        <w:t xml:space="preserve">- </w:t>
      </w:r>
      <w:r>
        <w:rPr>
          <w:sz w:val="24"/>
          <w:szCs w:val="24"/>
        </w:rPr>
        <w:t>Azul oscuro: #0B1320</w:t>
      </w:r>
    </w:p>
    <w:p w14:paraId="76DB7D7F" w14:textId="1FABE3C3" w:rsidR="00227E80" w:rsidRDefault="00227E80" w:rsidP="003E6278">
      <w:pPr>
        <w:rPr>
          <w:sz w:val="24"/>
          <w:szCs w:val="24"/>
        </w:rPr>
      </w:pPr>
      <w:r>
        <w:rPr>
          <w:sz w:val="24"/>
          <w:szCs w:val="24"/>
        </w:rPr>
        <w:t>De esta forma puedo tener un contraste mayor entre los elementos, haciendo el fondo oscuro y el resto de elementos más claros. De esta forma mejora mucho la comprensión del texto, ya que antes los colores no contrastaban tanto y era un poco más complicado de leer.</w:t>
      </w:r>
    </w:p>
    <w:p w14:paraId="204D79AE" w14:textId="1EE7EFE5" w:rsidR="00227E80" w:rsidRDefault="00227E80" w:rsidP="003E6278">
      <w:pPr>
        <w:rPr>
          <w:sz w:val="24"/>
          <w:szCs w:val="24"/>
        </w:rPr>
      </w:pPr>
      <w:r w:rsidRPr="00227E80">
        <w:rPr>
          <w:sz w:val="24"/>
          <w:szCs w:val="24"/>
        </w:rPr>
        <w:drawing>
          <wp:inline distT="0" distB="0" distL="0" distR="0" wp14:anchorId="1B98DCE2" wp14:editId="412B135B">
            <wp:extent cx="6188710" cy="1939925"/>
            <wp:effectExtent l="0" t="0" r="254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1939925"/>
                    </a:xfrm>
                    <a:prstGeom prst="rect">
                      <a:avLst/>
                    </a:prstGeom>
                    <a:noFill/>
                    <a:ln>
                      <a:noFill/>
                    </a:ln>
                  </pic:spPr>
                </pic:pic>
              </a:graphicData>
            </a:graphic>
          </wp:inline>
        </w:drawing>
      </w:r>
    </w:p>
    <w:p w14:paraId="42EADEDC" w14:textId="6E14E67D" w:rsidR="00227E80" w:rsidRDefault="00227E80" w:rsidP="003E6278">
      <w:pPr>
        <w:rPr>
          <w:sz w:val="24"/>
          <w:szCs w:val="24"/>
        </w:rPr>
      </w:pPr>
      <w:r>
        <w:rPr>
          <w:sz w:val="24"/>
          <w:szCs w:val="24"/>
        </w:rPr>
        <w:lastRenderedPageBreak/>
        <w:t xml:space="preserve">En la imagen de abajo se peude ver como el uso del naranja para enfatizar las </w:t>
      </w:r>
      <w:r w:rsidRPr="008E49EE">
        <w:rPr>
          <w:b/>
          <w:bCs/>
          <w:sz w:val="24"/>
          <w:szCs w:val="24"/>
        </w:rPr>
        <w:t>Cards</w:t>
      </w:r>
      <w:r>
        <w:rPr>
          <w:sz w:val="24"/>
          <w:szCs w:val="24"/>
        </w:rPr>
        <w:t>. También se puede distinguir que las imágenes</w:t>
      </w:r>
      <w:r w:rsidR="00392439">
        <w:rPr>
          <w:sz w:val="24"/>
          <w:szCs w:val="24"/>
        </w:rPr>
        <w:t xml:space="preserve"> tienen los picos </w:t>
      </w:r>
      <w:r w:rsidR="008360DA">
        <w:rPr>
          <w:sz w:val="24"/>
          <w:szCs w:val="24"/>
        </w:rPr>
        <w:t>redondos.</w:t>
      </w:r>
    </w:p>
    <w:p w14:paraId="0B60ED58" w14:textId="510FC8B7" w:rsidR="00227E80" w:rsidRDefault="008360DA" w:rsidP="003E6278">
      <w:pPr>
        <w:rPr>
          <w:sz w:val="24"/>
          <w:szCs w:val="24"/>
        </w:rPr>
      </w:pPr>
      <w:r w:rsidRPr="008360DA">
        <w:rPr>
          <w:sz w:val="24"/>
          <w:szCs w:val="24"/>
        </w:rPr>
        <w:drawing>
          <wp:inline distT="0" distB="0" distL="0" distR="0" wp14:anchorId="17C79EDA" wp14:editId="156FCFFF">
            <wp:extent cx="6188710" cy="1705610"/>
            <wp:effectExtent l="0" t="0" r="254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1705610"/>
                    </a:xfrm>
                    <a:prstGeom prst="rect">
                      <a:avLst/>
                    </a:prstGeom>
                    <a:noFill/>
                    <a:ln>
                      <a:noFill/>
                    </a:ln>
                  </pic:spPr>
                </pic:pic>
              </a:graphicData>
            </a:graphic>
          </wp:inline>
        </w:drawing>
      </w:r>
    </w:p>
    <w:p w14:paraId="7D0BF024" w14:textId="787018E6" w:rsidR="0055030B" w:rsidRDefault="00227E80" w:rsidP="003E6278">
      <w:pPr>
        <w:rPr>
          <w:sz w:val="24"/>
          <w:szCs w:val="24"/>
        </w:rPr>
      </w:pPr>
      <w:r>
        <w:rPr>
          <w:sz w:val="24"/>
          <w:szCs w:val="24"/>
        </w:rPr>
        <w:t>Otro de los cambios interesantes son los links que cambiaban de página. Ahora he estilado el hover para hacer un diseño más responsivo al usuario. Aunque en las imágenes no se puede ver el cursor (al hacer captura de pantalla no aparece), el link de la derecha es el link con el cursor encima de él, y el de la izquierda el link sin el cursor.</w:t>
      </w:r>
    </w:p>
    <w:p w14:paraId="3CE3C7DC" w14:textId="505B02EF" w:rsidR="00227E80" w:rsidDel="00AA70B8" w:rsidRDefault="00227E80" w:rsidP="003E6278">
      <w:pPr>
        <w:rPr>
          <w:del w:id="4" w:author="PABLO LARIO GÓMEZ" w:date="2022-11-04T18:27:00Z"/>
          <w:sz w:val="24"/>
          <w:szCs w:val="24"/>
        </w:rPr>
      </w:pPr>
      <w:r w:rsidRPr="00227E80">
        <w:rPr>
          <w:sz w:val="24"/>
          <w:szCs w:val="24"/>
        </w:rPr>
        <w:drawing>
          <wp:inline distT="0" distB="0" distL="0" distR="0" wp14:anchorId="53BDAD4C" wp14:editId="03F26140">
            <wp:extent cx="772795" cy="473710"/>
            <wp:effectExtent l="0" t="0" r="825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2795" cy="473710"/>
                    </a:xfrm>
                    <a:prstGeom prst="rect">
                      <a:avLst/>
                    </a:prstGeom>
                    <a:noFill/>
                    <a:ln>
                      <a:noFill/>
                    </a:ln>
                  </pic:spPr>
                </pic:pic>
              </a:graphicData>
            </a:graphic>
          </wp:inline>
        </w:drawing>
      </w:r>
      <w:r w:rsidRPr="00227E80">
        <w:rPr>
          <w:sz w:val="24"/>
          <w:szCs w:val="24"/>
        </w:rPr>
        <w:t xml:space="preserve"> </w:t>
      </w:r>
      <w:r w:rsidR="007F1CE6" w:rsidRPr="007F1CE6">
        <w:rPr>
          <w:sz w:val="24"/>
          <w:szCs w:val="24"/>
        </w:rPr>
        <w:drawing>
          <wp:inline distT="0" distB="0" distL="0" distR="0" wp14:anchorId="194DD016" wp14:editId="20DEF12D">
            <wp:extent cx="851244" cy="698442"/>
            <wp:effectExtent l="0" t="0" r="635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9278" cy="713239"/>
                    </a:xfrm>
                    <a:prstGeom prst="rect">
                      <a:avLst/>
                    </a:prstGeom>
                    <a:noFill/>
                    <a:ln>
                      <a:noFill/>
                    </a:ln>
                  </pic:spPr>
                </pic:pic>
              </a:graphicData>
            </a:graphic>
          </wp:inline>
        </w:drawing>
      </w:r>
      <w:r w:rsidR="007F1CE6" w:rsidRPr="007F1CE6">
        <w:rPr>
          <w:sz w:val="24"/>
          <w:szCs w:val="24"/>
        </w:rPr>
        <w:t xml:space="preserve"> </w:t>
      </w:r>
      <w:r w:rsidR="007F1CE6" w:rsidRPr="007F1CE6">
        <w:rPr>
          <w:sz w:val="24"/>
          <w:szCs w:val="24"/>
        </w:rPr>
        <w:drawing>
          <wp:inline distT="0" distB="0" distL="0" distR="0" wp14:anchorId="3D898FA4" wp14:editId="2B125A6C">
            <wp:extent cx="972820" cy="3327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2820" cy="332740"/>
                    </a:xfrm>
                    <a:prstGeom prst="rect">
                      <a:avLst/>
                    </a:prstGeom>
                    <a:noFill/>
                    <a:ln>
                      <a:noFill/>
                    </a:ln>
                  </pic:spPr>
                </pic:pic>
              </a:graphicData>
            </a:graphic>
          </wp:inline>
        </w:drawing>
      </w:r>
      <w:r w:rsidR="007F1CE6" w:rsidRPr="007F1CE6">
        <w:rPr>
          <w:sz w:val="24"/>
          <w:szCs w:val="24"/>
        </w:rPr>
        <w:t xml:space="preserve"> </w:t>
      </w:r>
      <w:r w:rsidR="007F1CE6" w:rsidRPr="007F1CE6">
        <w:rPr>
          <w:sz w:val="24"/>
          <w:szCs w:val="24"/>
        </w:rPr>
        <w:drawing>
          <wp:inline distT="0" distB="0" distL="0" distR="0" wp14:anchorId="7EBD9C2B" wp14:editId="1919FA2A">
            <wp:extent cx="930910" cy="548640"/>
            <wp:effectExtent l="0" t="0" r="254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30910" cy="548640"/>
                    </a:xfrm>
                    <a:prstGeom prst="rect">
                      <a:avLst/>
                    </a:prstGeom>
                    <a:noFill/>
                    <a:ln>
                      <a:noFill/>
                    </a:ln>
                  </pic:spPr>
                </pic:pic>
              </a:graphicData>
            </a:graphic>
          </wp:inline>
        </w:drawing>
      </w:r>
    </w:p>
    <w:p w14:paraId="4E8C74C6" w14:textId="7C094E9D" w:rsidR="007F1CE6" w:rsidDel="00AA70B8" w:rsidRDefault="007F1CE6" w:rsidP="003E6278">
      <w:pPr>
        <w:rPr>
          <w:del w:id="5" w:author="PABLO LARIO GÓMEZ" w:date="2022-11-04T17:11:00Z"/>
          <w:sz w:val="24"/>
          <w:szCs w:val="24"/>
        </w:rPr>
      </w:pPr>
    </w:p>
    <w:p w14:paraId="34E1F77D" w14:textId="77777777" w:rsidR="00AA70B8" w:rsidRDefault="00AA70B8" w:rsidP="003E6278">
      <w:pPr>
        <w:rPr>
          <w:ins w:id="6" w:author="PABLO LARIO GÓMEZ" w:date="2022-11-04T18:27:00Z"/>
          <w:sz w:val="24"/>
          <w:szCs w:val="24"/>
        </w:rPr>
      </w:pPr>
    </w:p>
    <w:p w14:paraId="04016713" w14:textId="427EF2F6" w:rsidR="008E49EE" w:rsidRPr="008E49EE" w:rsidRDefault="008E49EE" w:rsidP="003E6278">
      <w:pPr>
        <w:rPr>
          <w:ins w:id="7" w:author="PABLO LARIO GÓMEZ" w:date="2022-11-04T17:12:00Z"/>
          <w:b/>
          <w:bCs/>
          <w:sz w:val="36"/>
          <w:szCs w:val="36"/>
          <w:rPrChange w:id="8" w:author="PABLO LARIO GÓMEZ" w:date="2022-11-04T17:12:00Z">
            <w:rPr>
              <w:ins w:id="9" w:author="PABLO LARIO GÓMEZ" w:date="2022-11-04T17:12:00Z"/>
              <w:sz w:val="24"/>
              <w:szCs w:val="24"/>
            </w:rPr>
          </w:rPrChange>
        </w:rPr>
      </w:pPr>
      <w:ins w:id="10" w:author="PABLO LARIO GÓMEZ" w:date="2022-11-04T17:12:00Z">
        <w:r w:rsidRPr="008E49EE">
          <w:rPr>
            <w:b/>
            <w:bCs/>
            <w:sz w:val="36"/>
            <w:szCs w:val="36"/>
            <w:rPrChange w:id="11" w:author="PABLO LARIO GÓMEZ" w:date="2022-11-04T17:12:00Z">
              <w:rPr>
                <w:sz w:val="24"/>
                <w:szCs w:val="24"/>
              </w:rPr>
            </w:rPrChange>
          </w:rPr>
          <w:t>Cambios Correspondientes a la Entrega 3</w:t>
        </w:r>
      </w:ins>
    </w:p>
    <w:p w14:paraId="5BEDD8F1" w14:textId="727147F5" w:rsidR="007F1CE6" w:rsidDel="002D14FD" w:rsidRDefault="002D14FD" w:rsidP="003E6278">
      <w:pPr>
        <w:rPr>
          <w:del w:id="12" w:author="PABLO LARIO GÓMEZ" w:date="2022-11-04T17:11:00Z"/>
          <w:sz w:val="24"/>
          <w:szCs w:val="24"/>
        </w:rPr>
      </w:pPr>
      <w:ins w:id="13" w:author="PABLO LARIO GÓMEZ" w:date="2022-11-04T17:55:00Z">
        <w:r>
          <w:rPr>
            <w:sz w:val="24"/>
            <w:szCs w:val="24"/>
          </w:rPr>
          <w:t xml:space="preserve">El cambio más importante de esta entrega es la implementación de una barra de navegación para permitir a los usuarios navegar de forma más cómoda a través de las distintas </w:t>
        </w:r>
      </w:ins>
      <w:ins w:id="14" w:author="PABLO LARIO GÓMEZ" w:date="2022-11-04T17:56:00Z">
        <w:r>
          <w:rPr>
            <w:sz w:val="24"/>
            <w:szCs w:val="24"/>
          </w:rPr>
          <w:t>páginas de la página web.</w:t>
        </w:r>
      </w:ins>
    </w:p>
    <w:p w14:paraId="7EE26D86" w14:textId="14D1B2C0" w:rsidR="002D14FD" w:rsidRDefault="002D14FD" w:rsidP="003E6278">
      <w:pPr>
        <w:rPr>
          <w:ins w:id="15" w:author="PABLO LARIO GÓMEZ" w:date="2022-11-04T18:21:00Z"/>
          <w:sz w:val="24"/>
          <w:szCs w:val="24"/>
        </w:rPr>
      </w:pPr>
      <w:ins w:id="16" w:author="PABLO LARIO GÓMEZ" w:date="2022-11-04T17:56:00Z">
        <w:r>
          <w:lastRenderedPageBreak/>
          <w:drawing>
            <wp:inline distT="0" distB="0" distL="0" distR="0" wp14:anchorId="20E45B76" wp14:editId="1ED84320">
              <wp:extent cx="6176357" cy="6059759"/>
              <wp:effectExtent l="0" t="0" r="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22"/>
                      <a:srcRect l="2285" t="16479" r="55001" b="9018"/>
                      <a:stretch/>
                    </pic:blipFill>
                    <pic:spPr bwMode="auto">
                      <a:xfrm>
                        <a:off x="0" y="0"/>
                        <a:ext cx="6188876" cy="6072041"/>
                      </a:xfrm>
                      <a:prstGeom prst="rect">
                        <a:avLst/>
                      </a:prstGeom>
                      <a:ln>
                        <a:noFill/>
                      </a:ln>
                      <a:extLst>
                        <a:ext uri="{53640926-AAD7-44D8-BBD7-CCE9431645EC}">
                          <a14:shadowObscured xmlns:a14="http://schemas.microsoft.com/office/drawing/2010/main"/>
                        </a:ext>
                      </a:extLst>
                    </pic:spPr>
                  </pic:pic>
                </a:graphicData>
              </a:graphic>
            </wp:inline>
          </w:drawing>
        </w:r>
      </w:ins>
    </w:p>
    <w:p w14:paraId="4BC32BEB" w14:textId="4F47D16A" w:rsidR="00AA70B8" w:rsidRPr="008E49EE" w:rsidRDefault="00AA70B8" w:rsidP="003E6278">
      <w:pPr>
        <w:rPr>
          <w:ins w:id="17" w:author="PABLO LARIO GÓMEZ" w:date="2022-11-04T17:56:00Z"/>
          <w:sz w:val="24"/>
          <w:szCs w:val="24"/>
          <w:rPrChange w:id="18" w:author="PABLO LARIO GÓMEZ" w:date="2022-11-04T17:12:00Z">
            <w:rPr>
              <w:ins w:id="19" w:author="PABLO LARIO GÓMEZ" w:date="2022-11-04T17:56:00Z"/>
              <w:sz w:val="24"/>
              <w:szCs w:val="24"/>
              <w:u w:val="single"/>
            </w:rPr>
          </w:rPrChange>
        </w:rPr>
      </w:pPr>
      <w:ins w:id="20" w:author="PABLO LARIO GÓMEZ" w:date="2022-11-04T18:21:00Z">
        <w:r>
          <w:rPr>
            <w:sz w:val="24"/>
            <w:szCs w:val="24"/>
          </w:rPr>
          <w:t>Además, como</w:t>
        </w:r>
      </w:ins>
      <w:ins w:id="21" w:author="PABLO LARIO GÓMEZ" w:date="2022-11-04T18:22:00Z">
        <w:r>
          <w:rPr>
            <w:sz w:val="24"/>
            <w:szCs w:val="24"/>
          </w:rPr>
          <w:t xml:space="preserve"> se puede observar, la barra de navegación esta pegada a la parte superior de la página, lo que significa que si una persona hace scroll hacia abajo, la barra de navegación se queda pegada arriba y no desaparece, sino que baja también.</w:t>
        </w:r>
      </w:ins>
    </w:p>
    <w:p w14:paraId="38DDD11C" w14:textId="5C01D1F4" w:rsidR="00227E80" w:rsidRDefault="00AA70B8" w:rsidP="003E6278">
      <w:pPr>
        <w:rPr>
          <w:ins w:id="22" w:author="PABLO LARIO GÓMEZ" w:date="2022-11-04T18:22:00Z"/>
          <w:sz w:val="24"/>
          <w:szCs w:val="24"/>
        </w:rPr>
      </w:pPr>
      <w:ins w:id="23" w:author="PABLO LARIO GÓMEZ" w:date="2022-11-04T18:20:00Z">
        <w:r>
          <w:drawing>
            <wp:inline distT="0" distB="0" distL="0" distR="0" wp14:anchorId="062CAA25" wp14:editId="224F56A0">
              <wp:extent cx="6228247" cy="1396539"/>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52" t="11469" r="54734" b="71344"/>
                      <a:stretch/>
                    </pic:blipFill>
                    <pic:spPr bwMode="auto">
                      <a:xfrm>
                        <a:off x="0" y="0"/>
                        <a:ext cx="6292957" cy="1411049"/>
                      </a:xfrm>
                      <a:prstGeom prst="rect">
                        <a:avLst/>
                      </a:prstGeom>
                      <a:ln>
                        <a:noFill/>
                      </a:ln>
                      <a:extLst>
                        <a:ext uri="{53640926-AAD7-44D8-BBD7-CCE9431645EC}">
                          <a14:shadowObscured xmlns:a14="http://schemas.microsoft.com/office/drawing/2010/main"/>
                        </a:ext>
                      </a:extLst>
                    </pic:spPr>
                  </pic:pic>
                </a:graphicData>
              </a:graphic>
            </wp:inline>
          </w:drawing>
        </w:r>
      </w:ins>
    </w:p>
    <w:p w14:paraId="4CE06677" w14:textId="3C65E45F" w:rsidR="00AA70B8" w:rsidRDefault="00AA70B8" w:rsidP="003E6278">
      <w:pPr>
        <w:rPr>
          <w:ins w:id="24" w:author="PABLO LARIO GÓMEZ" w:date="2022-11-04T18:23:00Z"/>
          <w:sz w:val="24"/>
          <w:szCs w:val="24"/>
        </w:rPr>
      </w:pPr>
    </w:p>
    <w:p w14:paraId="2BF6F3B8" w14:textId="77777777" w:rsidR="00AA70B8" w:rsidRDefault="00AA70B8" w:rsidP="003E6278">
      <w:pPr>
        <w:rPr>
          <w:ins w:id="25" w:author="PABLO LARIO GÓMEZ" w:date="2022-11-04T18:21:00Z"/>
          <w:sz w:val="24"/>
          <w:szCs w:val="24"/>
        </w:rPr>
      </w:pPr>
    </w:p>
    <w:p w14:paraId="7F0E654B" w14:textId="4BDD9B8E" w:rsidR="00AA70B8" w:rsidRDefault="00AA70B8" w:rsidP="003E6278">
      <w:pPr>
        <w:rPr>
          <w:ins w:id="26" w:author="PABLO LARIO GÓMEZ" w:date="2022-11-04T18:45:00Z"/>
          <w:sz w:val="24"/>
          <w:szCs w:val="24"/>
        </w:rPr>
      </w:pPr>
      <w:ins w:id="27" w:author="PABLO LARIO GÓMEZ" w:date="2022-11-04T18:26:00Z">
        <w:r>
          <w:rPr>
            <w:sz w:val="24"/>
            <w:szCs w:val="24"/>
          </w:rPr>
          <w:t>En este punto se me ha ocurrido que los botones de volver a atrás ya no tienen sentido, pero he decidido dejarlos para dar más claridad a los usuarios y permitirles realizar la misma acción de varias formas distintas.</w:t>
        </w:r>
      </w:ins>
    </w:p>
    <w:p w14:paraId="0FA56497" w14:textId="13920C34" w:rsidR="0022550C" w:rsidRDefault="0022550C" w:rsidP="003E6278">
      <w:pPr>
        <w:rPr>
          <w:ins w:id="28" w:author="PABLO LARIO GÓMEZ" w:date="2022-11-04T18:27:00Z"/>
          <w:sz w:val="24"/>
          <w:szCs w:val="24"/>
        </w:rPr>
      </w:pPr>
      <w:ins w:id="29" w:author="PABLO LARIO GÓMEZ" w:date="2022-11-04T18:45:00Z">
        <w:r>
          <w:rPr>
            <w:sz w:val="24"/>
            <w:szCs w:val="24"/>
          </w:rPr>
          <w:t xml:space="preserve">Por último, para esta entrega he decidido utilizar dos archivos </w:t>
        </w:r>
      </w:ins>
      <w:ins w:id="30" w:author="PABLO LARIO GÓMEZ" w:date="2022-11-04T18:46:00Z">
        <w:r>
          <w:rPr>
            <w:sz w:val="24"/>
            <w:szCs w:val="24"/>
          </w:rPr>
          <w:t xml:space="preserve">.css distintos a través de </w:t>
        </w:r>
        <w:r w:rsidRPr="0022550C">
          <w:rPr>
            <w:b/>
            <w:bCs/>
            <w:sz w:val="24"/>
            <w:szCs w:val="24"/>
            <w:rPrChange w:id="31" w:author="PABLO LARIO GÓMEZ" w:date="2022-11-04T18:46:00Z">
              <w:rPr>
                <w:sz w:val="24"/>
                <w:szCs w:val="24"/>
              </w:rPr>
            </w:rPrChange>
          </w:rPr>
          <w:t>media</w:t>
        </w:r>
        <w:r>
          <w:rPr>
            <w:sz w:val="24"/>
            <w:szCs w:val="24"/>
          </w:rPr>
          <w:t xml:space="preserve">. De esta forma conseguimos adaptar nuestra página web </w:t>
        </w:r>
      </w:ins>
      <w:ins w:id="32" w:author="PABLO LARIO GÓMEZ" w:date="2022-11-04T18:47:00Z">
        <w:r>
          <w:rPr>
            <w:sz w:val="24"/>
            <w:szCs w:val="24"/>
          </w:rPr>
          <w:t>a cualquier tamaño de pantalla</w:t>
        </w:r>
      </w:ins>
      <w:ins w:id="33" w:author="PABLO LARIO GÓMEZ" w:date="2022-11-04T18:46:00Z">
        <w:r>
          <w:rPr>
            <w:sz w:val="24"/>
            <w:szCs w:val="24"/>
          </w:rPr>
          <w:t>.</w:t>
        </w:r>
      </w:ins>
    </w:p>
    <w:p w14:paraId="7814E4FC" w14:textId="1052163C" w:rsidR="00AA70B8" w:rsidRDefault="0022550C" w:rsidP="003E6278">
      <w:pPr>
        <w:rPr>
          <w:ins w:id="34" w:author="PABLO LARIO GÓMEZ" w:date="2022-11-04T18:26:00Z"/>
          <w:sz w:val="24"/>
          <w:szCs w:val="24"/>
        </w:rPr>
      </w:pPr>
      <w:ins w:id="35" w:author="PABLO LARIO GÓMEZ" w:date="2022-11-04T18:45:00Z">
        <w:r w:rsidRPr="0022550C">
          <w:rPr>
            <w:sz w:val="24"/>
            <w:szCs w:val="24"/>
          </w:rPr>
          <w:drawing>
            <wp:inline distT="0" distB="0" distL="0" distR="0" wp14:anchorId="1A4A16C5" wp14:editId="729E0383">
              <wp:extent cx="6188710" cy="395605"/>
              <wp:effectExtent l="0" t="0" r="254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710" cy="395605"/>
                      </a:xfrm>
                      <a:prstGeom prst="rect">
                        <a:avLst/>
                      </a:prstGeom>
                      <a:noFill/>
                      <a:ln>
                        <a:noFill/>
                      </a:ln>
                    </pic:spPr>
                  </pic:pic>
                </a:graphicData>
              </a:graphic>
            </wp:inline>
          </w:drawing>
        </w:r>
      </w:ins>
    </w:p>
    <w:p w14:paraId="226C6E43" w14:textId="585B713C" w:rsidR="00AA70B8" w:rsidRDefault="0022550C" w:rsidP="003E6278">
      <w:pPr>
        <w:rPr>
          <w:ins w:id="36" w:author="PABLO LARIO GÓMEZ" w:date="2022-11-04T18:47:00Z"/>
          <w:sz w:val="24"/>
          <w:szCs w:val="24"/>
        </w:rPr>
      </w:pPr>
      <w:ins w:id="37" w:author="PABLO LARIO GÓMEZ" w:date="2022-11-04T18:47:00Z">
        <w:r>
          <w:rPr>
            <w:sz w:val="24"/>
            <w:szCs w:val="24"/>
          </w:rPr>
          <w:t>Pantalla grande (de más de 800px)</w:t>
        </w:r>
      </w:ins>
    </w:p>
    <w:p w14:paraId="726C7E50" w14:textId="7398A9E9" w:rsidR="0022550C" w:rsidRDefault="0022550C" w:rsidP="003E6278">
      <w:pPr>
        <w:rPr>
          <w:ins w:id="38" w:author="PABLO LARIO GÓMEZ" w:date="2022-11-04T18:47:00Z"/>
          <w:sz w:val="24"/>
          <w:szCs w:val="24"/>
        </w:rPr>
      </w:pPr>
      <w:ins w:id="39" w:author="PABLO LARIO GÓMEZ" w:date="2022-11-04T18:47:00Z">
        <w:r w:rsidRPr="0022550C">
          <w:rPr>
            <w:sz w:val="24"/>
            <w:szCs w:val="24"/>
          </w:rPr>
          <w:drawing>
            <wp:inline distT="0" distB="0" distL="0" distR="0" wp14:anchorId="70055A66" wp14:editId="76351629">
              <wp:extent cx="6188710" cy="1651635"/>
              <wp:effectExtent l="0" t="0" r="254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8710" cy="1651635"/>
                      </a:xfrm>
                      <a:prstGeom prst="rect">
                        <a:avLst/>
                      </a:prstGeom>
                      <a:noFill/>
                      <a:ln>
                        <a:noFill/>
                      </a:ln>
                    </pic:spPr>
                  </pic:pic>
                </a:graphicData>
              </a:graphic>
            </wp:inline>
          </w:drawing>
        </w:r>
      </w:ins>
    </w:p>
    <w:p w14:paraId="5FBD9092" w14:textId="682664EB" w:rsidR="0022550C" w:rsidRDefault="0022550C" w:rsidP="003E6278">
      <w:pPr>
        <w:rPr>
          <w:ins w:id="40" w:author="PABLO LARIO GÓMEZ" w:date="2022-11-04T18:47:00Z"/>
          <w:sz w:val="24"/>
          <w:szCs w:val="24"/>
        </w:rPr>
      </w:pPr>
      <w:ins w:id="41" w:author="PABLO LARIO GÓMEZ" w:date="2022-11-04T18:47:00Z">
        <w:r>
          <w:rPr>
            <w:sz w:val="24"/>
            <w:szCs w:val="24"/>
          </w:rPr>
          <w:t>Pantalla pequeña (de menos de 800px)</w:t>
        </w:r>
      </w:ins>
    </w:p>
    <w:p w14:paraId="23FA78C5" w14:textId="4A0CCE65" w:rsidR="0022550C" w:rsidRDefault="0022550C" w:rsidP="003E6278">
      <w:pPr>
        <w:rPr>
          <w:ins w:id="42" w:author="PABLO LARIO GÓMEZ" w:date="2022-11-26T16:53:00Z"/>
          <w:sz w:val="24"/>
          <w:szCs w:val="24"/>
        </w:rPr>
      </w:pPr>
      <w:ins w:id="43" w:author="PABLO LARIO GÓMEZ" w:date="2022-11-04T18:49:00Z">
        <w:r w:rsidRPr="0022550C">
          <w:rPr>
            <w:sz w:val="24"/>
            <w:szCs w:val="24"/>
          </w:rPr>
          <w:lastRenderedPageBreak/>
          <w:drawing>
            <wp:inline distT="0" distB="0" distL="0" distR="0" wp14:anchorId="59961B9E" wp14:editId="44C9C864">
              <wp:extent cx="3218463" cy="5212080"/>
              <wp:effectExtent l="0" t="0" r="127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3902" cy="5220889"/>
                      </a:xfrm>
                      <a:prstGeom prst="rect">
                        <a:avLst/>
                      </a:prstGeom>
                      <a:noFill/>
                      <a:ln>
                        <a:noFill/>
                      </a:ln>
                    </pic:spPr>
                  </pic:pic>
                </a:graphicData>
              </a:graphic>
            </wp:inline>
          </w:drawing>
        </w:r>
      </w:ins>
    </w:p>
    <w:p w14:paraId="0ABEDDEF" w14:textId="0724375A" w:rsidR="00A326DA" w:rsidRDefault="00A326DA" w:rsidP="003E6278">
      <w:pPr>
        <w:rPr>
          <w:ins w:id="44" w:author="PABLO LARIO GÓMEZ" w:date="2022-11-26T16:53:00Z"/>
          <w:sz w:val="24"/>
          <w:szCs w:val="24"/>
        </w:rPr>
      </w:pPr>
    </w:p>
    <w:p w14:paraId="2C6246C7" w14:textId="77777777" w:rsidR="00A326DA" w:rsidRDefault="00A326DA" w:rsidP="00A326DA">
      <w:pPr>
        <w:rPr>
          <w:ins w:id="45" w:author="PABLO LARIO GÓMEZ" w:date="2022-11-26T16:57:00Z"/>
          <w:b/>
          <w:bCs/>
          <w:sz w:val="36"/>
          <w:szCs w:val="36"/>
        </w:rPr>
      </w:pPr>
    </w:p>
    <w:p w14:paraId="0B4AA718" w14:textId="77777777" w:rsidR="00A326DA" w:rsidRDefault="00A326DA" w:rsidP="00A326DA">
      <w:pPr>
        <w:rPr>
          <w:ins w:id="46" w:author="PABLO LARIO GÓMEZ" w:date="2022-11-26T16:57:00Z"/>
          <w:b/>
          <w:bCs/>
          <w:sz w:val="36"/>
          <w:szCs w:val="36"/>
        </w:rPr>
      </w:pPr>
    </w:p>
    <w:p w14:paraId="72B97A98" w14:textId="77777777" w:rsidR="00A326DA" w:rsidRDefault="00A326DA" w:rsidP="00A326DA">
      <w:pPr>
        <w:rPr>
          <w:ins w:id="47" w:author="PABLO LARIO GÓMEZ" w:date="2022-11-26T16:57:00Z"/>
          <w:b/>
          <w:bCs/>
          <w:sz w:val="36"/>
          <w:szCs w:val="36"/>
        </w:rPr>
      </w:pPr>
    </w:p>
    <w:p w14:paraId="0EDBE118" w14:textId="77777777" w:rsidR="00A326DA" w:rsidRDefault="00A326DA" w:rsidP="00A326DA">
      <w:pPr>
        <w:rPr>
          <w:ins w:id="48" w:author="PABLO LARIO GÓMEZ" w:date="2022-11-26T16:57:00Z"/>
          <w:b/>
          <w:bCs/>
          <w:sz w:val="36"/>
          <w:szCs w:val="36"/>
        </w:rPr>
      </w:pPr>
    </w:p>
    <w:p w14:paraId="33BDF037" w14:textId="77777777" w:rsidR="00A326DA" w:rsidRDefault="00A326DA" w:rsidP="00A326DA">
      <w:pPr>
        <w:rPr>
          <w:ins w:id="49" w:author="PABLO LARIO GÓMEZ" w:date="2022-11-26T16:57:00Z"/>
          <w:b/>
          <w:bCs/>
          <w:sz w:val="36"/>
          <w:szCs w:val="36"/>
        </w:rPr>
      </w:pPr>
    </w:p>
    <w:p w14:paraId="298179A4" w14:textId="77777777" w:rsidR="00A326DA" w:rsidRDefault="00A326DA" w:rsidP="00A326DA">
      <w:pPr>
        <w:rPr>
          <w:ins w:id="50" w:author="PABLO LARIO GÓMEZ" w:date="2022-11-26T16:57:00Z"/>
          <w:b/>
          <w:bCs/>
          <w:sz w:val="36"/>
          <w:szCs w:val="36"/>
        </w:rPr>
      </w:pPr>
    </w:p>
    <w:p w14:paraId="2AFCA424" w14:textId="77777777" w:rsidR="00A326DA" w:rsidRDefault="00A326DA" w:rsidP="00A326DA">
      <w:pPr>
        <w:rPr>
          <w:ins w:id="51" w:author="PABLO LARIO GÓMEZ" w:date="2022-11-26T16:57:00Z"/>
          <w:b/>
          <w:bCs/>
          <w:sz w:val="36"/>
          <w:szCs w:val="36"/>
        </w:rPr>
      </w:pPr>
    </w:p>
    <w:p w14:paraId="72A07FC7" w14:textId="77777777" w:rsidR="00A326DA" w:rsidRDefault="00A326DA" w:rsidP="00A326DA">
      <w:pPr>
        <w:rPr>
          <w:ins w:id="52" w:author="PABLO LARIO GÓMEZ" w:date="2022-11-26T16:57:00Z"/>
          <w:b/>
          <w:bCs/>
          <w:sz w:val="36"/>
          <w:szCs w:val="36"/>
        </w:rPr>
      </w:pPr>
    </w:p>
    <w:p w14:paraId="72AD0BFE" w14:textId="77777777" w:rsidR="00A326DA" w:rsidRDefault="00A326DA" w:rsidP="00A326DA">
      <w:pPr>
        <w:rPr>
          <w:ins w:id="53" w:author="PABLO LARIO GÓMEZ" w:date="2022-11-26T16:57:00Z"/>
          <w:b/>
          <w:bCs/>
          <w:sz w:val="36"/>
          <w:szCs w:val="36"/>
        </w:rPr>
      </w:pPr>
    </w:p>
    <w:p w14:paraId="046C76CB" w14:textId="50B2B3EB" w:rsidR="00A326DA" w:rsidRPr="004648C5" w:rsidRDefault="00A326DA" w:rsidP="00A326DA">
      <w:pPr>
        <w:rPr>
          <w:ins w:id="54" w:author="PABLO LARIO GÓMEZ" w:date="2022-11-26T16:53:00Z"/>
          <w:b/>
          <w:bCs/>
          <w:sz w:val="36"/>
          <w:szCs w:val="36"/>
        </w:rPr>
      </w:pPr>
      <w:ins w:id="55" w:author="PABLO LARIO GÓMEZ" w:date="2022-11-26T16:53:00Z">
        <w:r w:rsidRPr="004648C5">
          <w:rPr>
            <w:b/>
            <w:bCs/>
            <w:sz w:val="36"/>
            <w:szCs w:val="36"/>
          </w:rPr>
          <w:t xml:space="preserve">Cambios Correspondientes a la Entrega </w:t>
        </w:r>
        <w:r>
          <w:rPr>
            <w:b/>
            <w:bCs/>
            <w:sz w:val="36"/>
            <w:szCs w:val="36"/>
          </w:rPr>
          <w:t>4</w:t>
        </w:r>
      </w:ins>
    </w:p>
    <w:p w14:paraId="292477C2" w14:textId="38C06FA9" w:rsidR="00A326DA" w:rsidRDefault="00A326DA" w:rsidP="00A326DA">
      <w:pPr>
        <w:pStyle w:val="Prrafodelista"/>
        <w:numPr>
          <w:ilvl w:val="0"/>
          <w:numId w:val="2"/>
        </w:numPr>
        <w:rPr>
          <w:ins w:id="56" w:author="PABLO LARIO GÓMEZ" w:date="2022-11-26T16:54:00Z"/>
          <w:sz w:val="24"/>
          <w:szCs w:val="24"/>
        </w:rPr>
      </w:pPr>
      <w:ins w:id="57" w:author="PABLO LARIO GÓMEZ" w:date="2022-11-26T16:53:00Z">
        <w:r>
          <w:rPr>
            <w:sz w:val="24"/>
            <w:szCs w:val="24"/>
          </w:rPr>
          <w:t>Uso de componentes Grid en vez de tablas para modelar los component</w:t>
        </w:r>
      </w:ins>
      <w:ins w:id="58" w:author="PABLO LARIO GÓMEZ" w:date="2022-11-26T16:54:00Z">
        <w:r>
          <w:rPr>
            <w:sz w:val="24"/>
            <w:szCs w:val="24"/>
          </w:rPr>
          <w:t>es.</w:t>
        </w:r>
      </w:ins>
    </w:p>
    <w:p w14:paraId="17673F64" w14:textId="2726C5F1" w:rsidR="00A326DA" w:rsidRDefault="00A326DA" w:rsidP="00A326DA">
      <w:pPr>
        <w:pStyle w:val="Prrafodelista"/>
        <w:numPr>
          <w:ilvl w:val="0"/>
          <w:numId w:val="2"/>
        </w:numPr>
        <w:rPr>
          <w:ins w:id="59" w:author="PABLO LARIO GÓMEZ" w:date="2022-11-26T16:54:00Z"/>
          <w:sz w:val="24"/>
          <w:szCs w:val="24"/>
        </w:rPr>
      </w:pPr>
      <w:ins w:id="60" w:author="PABLO LARIO GÓMEZ" w:date="2022-11-26T16:54:00Z">
        <w:r>
          <w:rPr>
            <w:sz w:val="24"/>
            <w:szCs w:val="24"/>
          </w:rPr>
          <w:t>Diseño responsivo adaptado a teléfonos móviles (Samsun Galaxy S20).</w:t>
        </w:r>
      </w:ins>
    </w:p>
    <w:p w14:paraId="5FF31D9A" w14:textId="207682EB" w:rsidR="00A326DA" w:rsidRDefault="00A326DA" w:rsidP="00A326DA">
      <w:pPr>
        <w:rPr>
          <w:ins w:id="61" w:author="PABLO LARIO GÓMEZ" w:date="2022-11-26T16:54:00Z"/>
          <w:sz w:val="24"/>
          <w:szCs w:val="24"/>
        </w:rPr>
      </w:pPr>
      <w:ins w:id="62" w:author="PABLO LARIO GÓMEZ" w:date="2022-11-26T16:56:00Z">
        <w:r>
          <w:drawing>
            <wp:anchor distT="0" distB="0" distL="114300" distR="114300" simplePos="0" relativeHeight="251660288" behindDoc="1" locked="0" layoutInCell="1" allowOverlap="1" wp14:anchorId="3F9E16F0" wp14:editId="7D893E78">
              <wp:simplePos x="0" y="0"/>
              <wp:positionH relativeFrom="margin">
                <wp:align>right</wp:align>
              </wp:positionH>
              <wp:positionV relativeFrom="paragraph">
                <wp:posOffset>308610</wp:posOffset>
              </wp:positionV>
              <wp:extent cx="3724910" cy="4000500"/>
              <wp:effectExtent l="0" t="0" r="8890" b="0"/>
              <wp:wrapTight wrapText="bothSides">
                <wp:wrapPolygon edited="0">
                  <wp:start x="0" y="0"/>
                  <wp:lineTo x="0" y="21497"/>
                  <wp:lineTo x="21541" y="21497"/>
                  <wp:lineTo x="21541" y="0"/>
                  <wp:lineTo x="0" y="0"/>
                </wp:wrapPolygon>
              </wp:wrapTight>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27">
                        <a:extLst>
                          <a:ext uri="{28A0092B-C50C-407E-A947-70E740481C1C}">
                            <a14:useLocalDpi xmlns:a14="http://schemas.microsoft.com/office/drawing/2010/main" val="0"/>
                          </a:ext>
                        </a:extLst>
                      </a:blip>
                      <a:srcRect l="6450" t="31781" r="73673" b="30271"/>
                      <a:stretch/>
                    </pic:blipFill>
                    <pic:spPr bwMode="auto">
                      <a:xfrm>
                        <a:off x="0" y="0"/>
                        <a:ext cx="372491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AC4F2E9" w14:textId="7B880C99" w:rsidR="00A326DA" w:rsidRDefault="00A326DA" w:rsidP="00A326DA">
      <w:pPr>
        <w:rPr>
          <w:ins w:id="63" w:author="PABLO LARIO GÓMEZ" w:date="2022-11-26T16:57:00Z"/>
          <w:sz w:val="24"/>
          <w:szCs w:val="24"/>
        </w:rPr>
      </w:pPr>
      <w:ins w:id="64" w:author="PABLO LARIO GÓMEZ" w:date="2022-11-26T16:55:00Z">
        <w:r>
          <w:rPr>
            <w:sz w:val="24"/>
            <w:szCs w:val="24"/>
          </w:rPr>
          <w:t>Inicialmente, había creado dos componentes para establecer filas y columnas, pero para esta entrega he decidido cambiar estos componentes por un contene</w:t>
        </w:r>
      </w:ins>
      <w:ins w:id="65" w:author="PABLO LARIO GÓMEZ" w:date="2022-11-26T16:56:00Z">
        <w:r>
          <w:rPr>
            <w:sz w:val="24"/>
            <w:szCs w:val="24"/>
          </w:rPr>
          <w:t>dor utilizando el display grid.</w:t>
        </w:r>
      </w:ins>
    </w:p>
    <w:p w14:paraId="2D58382D" w14:textId="1390CF9D" w:rsidR="00A326DA" w:rsidRDefault="00A326DA" w:rsidP="00A326DA">
      <w:pPr>
        <w:rPr>
          <w:ins w:id="66" w:author="PABLO LARIO GÓMEZ" w:date="2022-11-26T16:57:00Z"/>
          <w:sz w:val="24"/>
          <w:szCs w:val="24"/>
        </w:rPr>
      </w:pPr>
      <w:ins w:id="67" w:author="PABLO LARIO GÓMEZ" w:date="2022-11-26T16:57:00Z">
        <w:r>
          <w:rPr>
            <w:sz w:val="24"/>
            <w:szCs w:val="24"/>
          </w:rPr>
          <w:t>Como se puede observar en la imagen, he necesitado crear dos contenedores, uno para el caso de utilizar tres columnas y otro para el caos de querer utilizar solo dos.</w:t>
        </w:r>
      </w:ins>
    </w:p>
    <w:p w14:paraId="35797933" w14:textId="4EEB4206" w:rsidR="00A326DA" w:rsidRDefault="00A326DA" w:rsidP="00A326DA">
      <w:pPr>
        <w:rPr>
          <w:ins w:id="68" w:author="PABLO LARIO GÓMEZ" w:date="2022-11-26T16:56:00Z"/>
          <w:sz w:val="24"/>
          <w:szCs w:val="24"/>
        </w:rPr>
      </w:pPr>
      <w:ins w:id="69" w:author="PABLO LARIO GÓMEZ" w:date="2022-11-26T16:58:00Z">
        <w:r>
          <w:rPr>
            <w:sz w:val="24"/>
            <w:szCs w:val="24"/>
          </w:rPr>
          <w:t>Además, a través de utilizar 1fr, nos aseguramos de que el contenido se expande y empequeñece de acorde a la pantalla (utilizando medidas relativas en vez de absolutas)</w:t>
        </w:r>
      </w:ins>
    </w:p>
    <w:p w14:paraId="3E9C7E9F" w14:textId="568C1E00" w:rsidR="00A326DA" w:rsidRDefault="00A326DA" w:rsidP="00A326DA">
      <w:pPr>
        <w:rPr>
          <w:ins w:id="70" w:author="PABLO LARIO GÓMEZ" w:date="2022-11-26T16:58:00Z"/>
          <w:sz w:val="24"/>
          <w:szCs w:val="24"/>
        </w:rPr>
      </w:pPr>
    </w:p>
    <w:p w14:paraId="5867C1F0" w14:textId="02958490" w:rsidR="00A326DA" w:rsidRDefault="00A326DA" w:rsidP="00A326DA">
      <w:pPr>
        <w:rPr>
          <w:ins w:id="71" w:author="PABLO LARIO GÓMEZ" w:date="2022-11-26T16:58:00Z"/>
          <w:sz w:val="24"/>
          <w:szCs w:val="24"/>
        </w:rPr>
      </w:pPr>
    </w:p>
    <w:p w14:paraId="3D0B2B28" w14:textId="2ADEB478" w:rsidR="00A326DA" w:rsidRDefault="00A326DA" w:rsidP="00A326DA">
      <w:pPr>
        <w:rPr>
          <w:ins w:id="72" w:author="PABLO LARIO GÓMEZ" w:date="2022-11-26T16:58:00Z"/>
          <w:sz w:val="24"/>
          <w:szCs w:val="24"/>
        </w:rPr>
      </w:pPr>
    </w:p>
    <w:p w14:paraId="3CBE231B" w14:textId="14503A77" w:rsidR="00A326DA" w:rsidRDefault="00A326DA" w:rsidP="00A326DA">
      <w:pPr>
        <w:rPr>
          <w:ins w:id="73" w:author="PABLO LARIO GÓMEZ" w:date="2022-11-26T16:59:00Z"/>
          <w:sz w:val="24"/>
          <w:szCs w:val="24"/>
        </w:rPr>
      </w:pPr>
      <w:ins w:id="74" w:author="PABLO LARIO GÓMEZ" w:date="2022-11-26T16:58:00Z">
        <w:r>
          <w:rPr>
            <w:sz w:val="24"/>
            <w:szCs w:val="24"/>
          </w:rPr>
          <w:t>Así, en la imagen siguiente se puede ver</w:t>
        </w:r>
      </w:ins>
      <w:ins w:id="75" w:author="PABLO LARIO GÓMEZ" w:date="2022-11-26T16:59:00Z">
        <w:r>
          <w:rPr>
            <w:sz w:val="24"/>
            <w:szCs w:val="24"/>
          </w:rPr>
          <w:t xml:space="preserve"> que el resultado es el mismo que en las anteriores entregas.</w:t>
        </w:r>
      </w:ins>
    </w:p>
    <w:p w14:paraId="64DF97B5" w14:textId="5A3E9EA9" w:rsidR="00A326DA" w:rsidRDefault="00A326DA" w:rsidP="00A326DA">
      <w:pPr>
        <w:rPr>
          <w:ins w:id="76" w:author="PABLO LARIO GÓMEZ" w:date="2022-11-26T16:59:00Z"/>
          <w:sz w:val="24"/>
          <w:szCs w:val="24"/>
        </w:rPr>
      </w:pPr>
      <w:ins w:id="77" w:author="PABLO LARIO GÓMEZ" w:date="2022-11-26T16:59:00Z">
        <w:r>
          <w:drawing>
            <wp:inline distT="0" distB="0" distL="0" distR="0" wp14:anchorId="3ECF9291" wp14:editId="04BB4587">
              <wp:extent cx="6196068" cy="2186247"/>
              <wp:effectExtent l="0" t="0" r="0" b="508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rotWithShape="1">
                      <a:blip r:embed="rId28"/>
                      <a:srcRect l="2150" t="29133" r="1918" b="10689"/>
                      <a:stretch/>
                    </pic:blipFill>
                    <pic:spPr bwMode="auto">
                      <a:xfrm>
                        <a:off x="0" y="0"/>
                        <a:ext cx="6217437" cy="2193787"/>
                      </a:xfrm>
                      <a:prstGeom prst="rect">
                        <a:avLst/>
                      </a:prstGeom>
                      <a:ln>
                        <a:noFill/>
                      </a:ln>
                      <a:extLst>
                        <a:ext uri="{53640926-AAD7-44D8-BBD7-CCE9431645EC}">
                          <a14:shadowObscured xmlns:a14="http://schemas.microsoft.com/office/drawing/2010/main"/>
                        </a:ext>
                      </a:extLst>
                    </pic:spPr>
                  </pic:pic>
                </a:graphicData>
              </a:graphic>
            </wp:inline>
          </w:drawing>
        </w:r>
      </w:ins>
    </w:p>
    <w:p w14:paraId="2F59AB23" w14:textId="6CC2FD0E" w:rsidR="00A326DA" w:rsidRDefault="00A326DA" w:rsidP="00A326DA">
      <w:pPr>
        <w:rPr>
          <w:ins w:id="78" w:author="PABLO LARIO GÓMEZ" w:date="2022-11-26T16:59:00Z"/>
          <w:sz w:val="24"/>
          <w:szCs w:val="24"/>
        </w:rPr>
      </w:pPr>
    </w:p>
    <w:p w14:paraId="1AED67CE" w14:textId="11E02B64" w:rsidR="00A326DA" w:rsidRDefault="00A326DA" w:rsidP="00A326DA">
      <w:pPr>
        <w:rPr>
          <w:ins w:id="79" w:author="PABLO LARIO GÓMEZ" w:date="2022-11-26T17:00:00Z"/>
          <w:sz w:val="24"/>
          <w:szCs w:val="24"/>
        </w:rPr>
      </w:pPr>
      <w:ins w:id="80" w:author="PABLO LARIO GÓMEZ" w:date="2022-11-26T17:00:00Z">
        <w:r>
          <w:rPr>
            <w:sz w:val="24"/>
            <w:szCs w:val="24"/>
          </w:rPr>
          <w:t>Por último, veamos como funciona el diseño responsivo aplicado a un móvil. En mi caso he decidido escoger un Samsung Galaxy S20.</w:t>
        </w:r>
      </w:ins>
    </w:p>
    <w:p w14:paraId="023702F1" w14:textId="02A24FAD" w:rsidR="00A326DA" w:rsidRDefault="00A326DA" w:rsidP="00A326DA">
      <w:pPr>
        <w:rPr>
          <w:ins w:id="81" w:author="PABLO LARIO GÓMEZ" w:date="2022-11-26T17:01:00Z"/>
          <w:sz w:val="24"/>
          <w:szCs w:val="24"/>
        </w:rPr>
      </w:pPr>
      <w:ins w:id="82" w:author="PABLO LARIO GÓMEZ" w:date="2022-11-26T17:01:00Z">
        <w:r>
          <w:rPr>
            <w:sz w:val="24"/>
            <w:szCs w:val="24"/>
          </w:rPr>
          <w:t>En las imágenes siguientes se pueden ver distintas fotos de cómo quedaría el contenido.</w:t>
        </w:r>
      </w:ins>
    </w:p>
    <w:p w14:paraId="7FB768C3" w14:textId="27D74025" w:rsidR="00A326DA" w:rsidRPr="00A326DA" w:rsidRDefault="00A326DA" w:rsidP="00A326DA">
      <w:pPr>
        <w:rPr>
          <w:sz w:val="24"/>
          <w:szCs w:val="24"/>
          <w:rPrChange w:id="83" w:author="PABLO LARIO GÓMEZ" w:date="2022-11-26T16:54:00Z">
            <w:rPr/>
          </w:rPrChange>
        </w:rPr>
      </w:pPr>
      <w:ins w:id="84" w:author="PABLO LARIO GÓMEZ" w:date="2022-11-26T17:02:00Z">
        <w:r>
          <w:drawing>
            <wp:anchor distT="0" distB="0" distL="114300" distR="114300" simplePos="0" relativeHeight="251662336" behindDoc="1" locked="0" layoutInCell="1" allowOverlap="1" wp14:anchorId="1A1F365C" wp14:editId="10E2953B">
              <wp:simplePos x="0" y="0"/>
              <wp:positionH relativeFrom="column">
                <wp:posOffset>3063240</wp:posOffset>
              </wp:positionH>
              <wp:positionV relativeFrom="paragraph">
                <wp:posOffset>126365</wp:posOffset>
              </wp:positionV>
              <wp:extent cx="2637790" cy="7090410"/>
              <wp:effectExtent l="0" t="0" r="0" b="0"/>
              <wp:wrapTight wrapText="bothSides">
                <wp:wrapPolygon edited="0">
                  <wp:start x="0" y="0"/>
                  <wp:lineTo x="0" y="21530"/>
                  <wp:lineTo x="21371" y="21530"/>
                  <wp:lineTo x="21371" y="0"/>
                  <wp:lineTo x="0" y="0"/>
                </wp:wrapPolygon>
              </wp:wrapTight>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29">
                        <a:extLst>
                          <a:ext uri="{28A0092B-C50C-407E-A947-70E740481C1C}">
                            <a14:useLocalDpi xmlns:a14="http://schemas.microsoft.com/office/drawing/2010/main" val="0"/>
                          </a:ext>
                        </a:extLst>
                      </a:blip>
                      <a:srcRect l="25924" t="18626" r="58628" b="7570"/>
                      <a:stretch/>
                    </pic:blipFill>
                    <pic:spPr bwMode="auto">
                      <a:xfrm>
                        <a:off x="0" y="0"/>
                        <a:ext cx="2637790" cy="709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5" w:author="PABLO LARIO GÓMEZ" w:date="2022-11-26T17:00:00Z">
        <w:r>
          <w:drawing>
            <wp:anchor distT="0" distB="0" distL="114300" distR="114300" simplePos="0" relativeHeight="251661312" behindDoc="1" locked="0" layoutInCell="1" allowOverlap="1" wp14:anchorId="155069A5" wp14:editId="2E51025F">
              <wp:simplePos x="0" y="0"/>
              <wp:positionH relativeFrom="margin">
                <wp:align>left</wp:align>
              </wp:positionH>
              <wp:positionV relativeFrom="paragraph">
                <wp:posOffset>100330</wp:posOffset>
              </wp:positionV>
              <wp:extent cx="2867660" cy="7098665"/>
              <wp:effectExtent l="0" t="0" r="8890" b="6985"/>
              <wp:wrapTight wrapText="bothSides">
                <wp:wrapPolygon edited="0">
                  <wp:start x="0" y="0"/>
                  <wp:lineTo x="0" y="21563"/>
                  <wp:lineTo x="21523" y="21563"/>
                  <wp:lineTo x="21523" y="0"/>
                  <wp:lineTo x="0" y="0"/>
                </wp:wrapPolygon>
              </wp:wrapTight>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30">
                        <a:extLst>
                          <a:ext uri="{28A0092B-C50C-407E-A947-70E740481C1C}">
                            <a14:useLocalDpi xmlns:a14="http://schemas.microsoft.com/office/drawing/2010/main" val="0"/>
                          </a:ext>
                        </a:extLst>
                      </a:blip>
                      <a:srcRect l="25391" t="19104" r="58219" b="8760"/>
                      <a:stretch/>
                    </pic:blipFill>
                    <pic:spPr bwMode="auto">
                      <a:xfrm>
                        <a:off x="0" y="0"/>
                        <a:ext cx="2867660" cy="7098665"/>
                      </a:xfrm>
                      <a:prstGeom prst="rect">
                        <a:avLst/>
                      </a:prstGeom>
                      <a:ln>
                        <a:noFill/>
                      </a:ln>
                      <a:extLst>
                        <a:ext uri="{53640926-AAD7-44D8-BBD7-CCE9431645EC}">
                          <a14:shadowObscured xmlns:a14="http://schemas.microsoft.com/office/drawing/2010/main"/>
                        </a:ext>
                      </a:extLst>
                    </pic:spPr>
                  </pic:pic>
                </a:graphicData>
              </a:graphic>
            </wp:anchor>
          </w:drawing>
        </w:r>
      </w:ins>
    </w:p>
    <w:sectPr w:rsidR="00A326DA" w:rsidRPr="00A326DA" w:rsidSect="002D2420">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B78D3"/>
    <w:multiLevelType w:val="hybridMultilevel"/>
    <w:tmpl w:val="E9D8A10A"/>
    <w:lvl w:ilvl="0" w:tplc="D02E2E1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1F428B6"/>
    <w:multiLevelType w:val="hybridMultilevel"/>
    <w:tmpl w:val="80326A0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25098334">
    <w:abstractNumId w:val="0"/>
  </w:num>
  <w:num w:numId="2" w16cid:durableId="197351311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BLO LARIO GÓMEZ">
    <w15:presenceInfo w15:providerId="AD" w15:userId="S::Pablo.Lario@alu.uclm.es::8da2c34e-67cc-45c1-ad75-c4b91f7894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BD"/>
    <w:rsid w:val="0022550C"/>
    <w:rsid w:val="00227E80"/>
    <w:rsid w:val="002536EE"/>
    <w:rsid w:val="002D14FD"/>
    <w:rsid w:val="002D2420"/>
    <w:rsid w:val="00392439"/>
    <w:rsid w:val="003E6278"/>
    <w:rsid w:val="0055030B"/>
    <w:rsid w:val="00567A15"/>
    <w:rsid w:val="005E2D19"/>
    <w:rsid w:val="00642607"/>
    <w:rsid w:val="006B7FB5"/>
    <w:rsid w:val="007F1CE6"/>
    <w:rsid w:val="008360DA"/>
    <w:rsid w:val="00894995"/>
    <w:rsid w:val="008E49EE"/>
    <w:rsid w:val="0090005F"/>
    <w:rsid w:val="00915CC7"/>
    <w:rsid w:val="009755FE"/>
    <w:rsid w:val="009D1639"/>
    <w:rsid w:val="00A326DA"/>
    <w:rsid w:val="00A55DCB"/>
    <w:rsid w:val="00A67E81"/>
    <w:rsid w:val="00A72821"/>
    <w:rsid w:val="00AA70B8"/>
    <w:rsid w:val="00AC5F7E"/>
    <w:rsid w:val="00C07045"/>
    <w:rsid w:val="00C545E0"/>
    <w:rsid w:val="00D34745"/>
    <w:rsid w:val="00D956CF"/>
    <w:rsid w:val="00DA4A73"/>
    <w:rsid w:val="00DD71BD"/>
    <w:rsid w:val="00E3756E"/>
    <w:rsid w:val="00E47BFA"/>
    <w:rsid w:val="00E637D6"/>
    <w:rsid w:val="00FE31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C5609"/>
  <w15:chartTrackingRefBased/>
  <w15:docId w15:val="{801D7381-D536-4C40-B254-6BF1D5132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Revisin">
    <w:name w:val="Revision"/>
    <w:hidden/>
    <w:uiPriority w:val="99"/>
    <w:semiHidden/>
    <w:rsid w:val="00DD71BD"/>
    <w:pPr>
      <w:spacing w:after="0" w:line="240" w:lineRule="auto"/>
    </w:pPr>
    <w:rPr>
      <w:noProof/>
      <w:lang w:val="en-US"/>
    </w:rPr>
  </w:style>
  <w:style w:type="paragraph" w:styleId="Prrafodelista">
    <w:name w:val="List Paragraph"/>
    <w:basedOn w:val="Normal"/>
    <w:uiPriority w:val="34"/>
    <w:qFormat/>
    <w:rsid w:val="002536EE"/>
    <w:pPr>
      <w:ind w:left="720"/>
      <w:contextualSpacing/>
    </w:pPr>
  </w:style>
  <w:style w:type="character" w:styleId="Hipervnculo">
    <w:name w:val="Hyperlink"/>
    <w:basedOn w:val="Fuentedeprrafopredeter"/>
    <w:uiPriority w:val="99"/>
    <w:unhideWhenUsed/>
    <w:rsid w:val="00E637D6"/>
    <w:rPr>
      <w:color w:val="0563C1" w:themeColor="hyperlink"/>
      <w:u w:val="single"/>
    </w:rPr>
  </w:style>
  <w:style w:type="character" w:styleId="Mencinsinresolver">
    <w:name w:val="Unresolved Mention"/>
    <w:basedOn w:val="Fuentedeprrafopredeter"/>
    <w:uiPriority w:val="99"/>
    <w:semiHidden/>
    <w:unhideWhenUsed/>
    <w:rsid w:val="00E637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124153">
      <w:bodyDiv w:val="1"/>
      <w:marLeft w:val="0"/>
      <w:marRight w:val="0"/>
      <w:marTop w:val="0"/>
      <w:marBottom w:val="0"/>
      <w:divBdr>
        <w:top w:val="none" w:sz="0" w:space="0" w:color="auto"/>
        <w:left w:val="none" w:sz="0" w:space="0" w:color="auto"/>
        <w:bottom w:val="none" w:sz="0" w:space="0" w:color="auto"/>
        <w:right w:val="none" w:sz="0" w:space="0" w:color="auto"/>
      </w:divBdr>
      <w:divsChild>
        <w:div w:id="715661689">
          <w:marLeft w:val="0"/>
          <w:marRight w:val="0"/>
          <w:marTop w:val="0"/>
          <w:marBottom w:val="0"/>
          <w:divBdr>
            <w:top w:val="none" w:sz="0" w:space="0" w:color="auto"/>
            <w:left w:val="none" w:sz="0" w:space="0" w:color="auto"/>
            <w:bottom w:val="none" w:sz="0" w:space="0" w:color="auto"/>
            <w:right w:val="none" w:sz="0" w:space="0" w:color="auto"/>
          </w:divBdr>
          <w:divsChild>
            <w:div w:id="14205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8686">
      <w:bodyDiv w:val="1"/>
      <w:marLeft w:val="0"/>
      <w:marRight w:val="0"/>
      <w:marTop w:val="0"/>
      <w:marBottom w:val="0"/>
      <w:divBdr>
        <w:top w:val="none" w:sz="0" w:space="0" w:color="auto"/>
        <w:left w:val="none" w:sz="0" w:space="0" w:color="auto"/>
        <w:bottom w:val="none" w:sz="0" w:space="0" w:color="auto"/>
        <w:right w:val="none" w:sz="0" w:space="0" w:color="auto"/>
      </w:divBdr>
      <w:divsChild>
        <w:div w:id="1517234568">
          <w:marLeft w:val="0"/>
          <w:marRight w:val="0"/>
          <w:marTop w:val="0"/>
          <w:marBottom w:val="0"/>
          <w:divBdr>
            <w:top w:val="none" w:sz="0" w:space="0" w:color="auto"/>
            <w:left w:val="none" w:sz="0" w:space="0" w:color="auto"/>
            <w:bottom w:val="none" w:sz="0" w:space="0" w:color="auto"/>
            <w:right w:val="none" w:sz="0" w:space="0" w:color="auto"/>
          </w:divBdr>
          <w:divsChild>
            <w:div w:id="13973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 Type="http://schemas.openxmlformats.org/officeDocument/2006/relationships/settings" Target="setting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microsoft.com/office/2011/relationships/people" Target="people.xml"/><Relationship Id="rId5" Type="http://schemas.openxmlformats.org/officeDocument/2006/relationships/hyperlink" Target="https://github.com/Thelario/DSI-Practicas-LarioGomez-Pablo" TargetMode="Externa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836</TotalTime>
  <Pages>14</Pages>
  <Words>1211</Words>
  <Characters>6665</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LARIO GÓMEZ</dc:creator>
  <cp:keywords/>
  <dc:description/>
  <cp:lastModifiedBy>PABLO LARIO GÓMEZ</cp:lastModifiedBy>
  <cp:revision>13</cp:revision>
  <dcterms:created xsi:type="dcterms:W3CDTF">2022-10-10T14:05:00Z</dcterms:created>
  <dcterms:modified xsi:type="dcterms:W3CDTF">2022-11-27T10:24:00Z</dcterms:modified>
</cp:coreProperties>
</file>